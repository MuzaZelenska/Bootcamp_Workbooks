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440D5" w14:textId="6A4A7C93" w:rsidR="00FF339B" w:rsidRPr="00FF339B" w:rsidRDefault="00FF339B" w:rsidP="00FF339B">
      <w:pPr>
        <w:rPr>
          <w:b/>
          <w:bCs/>
        </w:rPr>
      </w:pPr>
      <w:r w:rsidRPr="00FF339B">
        <w:rPr>
          <w:b/>
          <w:bCs/>
        </w:rPr>
        <w:t>Just IT Data Technician Bootcamp — Summary</w:t>
      </w:r>
    </w:p>
    <w:p w14:paraId="5377DE8E" w14:textId="77777777" w:rsidR="00FF339B" w:rsidRPr="00FF339B" w:rsidRDefault="00FF339B" w:rsidP="00FF339B">
      <w:r w:rsidRPr="00FF339B">
        <w:t xml:space="preserve">This portfolio summarises my learning journey through the </w:t>
      </w:r>
      <w:r w:rsidRPr="00FF339B">
        <w:rPr>
          <w:b/>
          <w:bCs/>
        </w:rPr>
        <w:t>Just IT Data Technician Bootcamp</w:t>
      </w:r>
      <w:r w:rsidRPr="00FF339B">
        <w:t xml:space="preserve">, where I developed practical skills in </w:t>
      </w:r>
      <w:r w:rsidRPr="00FF339B">
        <w:rPr>
          <w:b/>
          <w:bCs/>
        </w:rPr>
        <w:t>Excel</w:t>
      </w:r>
      <w:r w:rsidRPr="00FF339B">
        <w:t xml:space="preserve">, </w:t>
      </w:r>
      <w:r w:rsidRPr="00FF339B">
        <w:rPr>
          <w:b/>
          <w:bCs/>
        </w:rPr>
        <w:t>Tableau &amp; Power BI</w:t>
      </w:r>
      <w:r w:rsidRPr="00FF339B">
        <w:t xml:space="preserve">, </w:t>
      </w:r>
      <w:r w:rsidRPr="00FF339B">
        <w:rPr>
          <w:b/>
          <w:bCs/>
        </w:rPr>
        <w:t>SQL</w:t>
      </w:r>
      <w:r w:rsidRPr="00FF339B">
        <w:t xml:space="preserve">, </w:t>
      </w:r>
      <w:r w:rsidRPr="00FF339B">
        <w:rPr>
          <w:b/>
          <w:bCs/>
        </w:rPr>
        <w:t>Azure</w:t>
      </w:r>
      <w:r w:rsidRPr="00FF339B">
        <w:t xml:space="preserve">, and </w:t>
      </w:r>
      <w:r w:rsidRPr="00FF339B">
        <w:rPr>
          <w:b/>
          <w:bCs/>
        </w:rPr>
        <w:t>Python</w:t>
      </w:r>
      <w:r w:rsidRPr="00FF339B">
        <w:t>.</w:t>
      </w:r>
      <w:r w:rsidRPr="00FF339B">
        <w:br/>
        <w:t>Each week focused on a different part of the data workflow — from collecting and cleaning data to analysing, visualising, and presenting it using modern tools.</w:t>
      </w:r>
    </w:p>
    <w:p w14:paraId="38A1C9C0" w14:textId="7068A605" w:rsidR="00FF339B" w:rsidRPr="00FF339B" w:rsidRDefault="00FC2AF7" w:rsidP="00FF339B">
      <w:del w:id="0" w:author="Муза Зеленская" w:date="2025-11-06T02:26:00Z">
        <w:r w:rsidDel="00FC2AF7">
          <w:pict w14:anchorId="2E086DB1">
            <v:rect id="_x0000_i1025" style="width:0;height:1.5pt" o:hralign="center" o:hrstd="t" o:hr="t" fillcolor="#a0a0a0" stroked="f"/>
          </w:pict>
        </w:r>
      </w:del>
    </w:p>
    <w:p w14:paraId="31C58E43" w14:textId="1D42D1C3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1 — Excel</w:t>
      </w:r>
    </w:p>
    <w:p w14:paraId="0573A255" w14:textId="77777777" w:rsidR="0046526B" w:rsidRPr="0046526B" w:rsidRDefault="0046526B" w:rsidP="0046526B">
      <w:r w:rsidRPr="0046526B">
        <w:t xml:space="preserve">I completed the </w:t>
      </w:r>
      <w:r w:rsidRPr="0046526B">
        <w:rPr>
          <w:b/>
          <w:bCs/>
        </w:rPr>
        <w:t>Just IT Data Technician Bootcamp</w:t>
      </w:r>
      <w:r w:rsidRPr="0046526B">
        <w:t>, where I learned how to work with data step by step. During the course, I practised collecting, cleaning, and analysing datasets in Excel.</w:t>
      </w:r>
    </w:p>
    <w:p w14:paraId="4027451C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Learned about common laws and regulations</w:t>
      </w:r>
      <w:r w:rsidRPr="0046526B">
        <w:t xml:space="preserve"> that must be followed when working with customers’ data (Data Protection Act, GDPR, Freedom of Information Act, Computer Misuse Act).</w:t>
      </w:r>
    </w:p>
    <w:p w14:paraId="3D931FC9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each law is about</w:t>
      </w:r>
    </w:p>
    <w:p w14:paraId="503728F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Why it is important</w:t>
      </w:r>
    </w:p>
    <w:p w14:paraId="6F2BD92E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A real-world example of how to follow it</w:t>
      </w:r>
    </w:p>
    <w:p w14:paraId="0037BC2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How it impacts working with data</w:t>
      </w:r>
    </w:p>
    <w:p w14:paraId="753A53DF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could happen if it is breached</w:t>
      </w:r>
    </w:p>
    <w:p w14:paraId="59B09031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Worked with the</w:t>
      </w:r>
      <w:r w:rsidRPr="0046526B">
        <w:t xml:space="preserve"> </w:t>
      </w:r>
      <w:r w:rsidRPr="0046526B">
        <w:rPr>
          <w:i/>
          <w:iCs/>
        </w:rPr>
        <w:t>retail-sales_dataset.xlsx</w:t>
      </w:r>
      <w:r w:rsidRPr="0046526B">
        <w:t xml:space="preserve"> </w:t>
      </w:r>
      <w:r w:rsidRPr="0046526B">
        <w:rPr>
          <w:b/>
          <w:bCs/>
        </w:rPr>
        <w:t>file</w:t>
      </w:r>
      <w:r w:rsidRPr="0046526B">
        <w:t xml:space="preserve"> — sorted data, used the </w:t>
      </w:r>
      <w:r w:rsidRPr="0046526B">
        <w:rPr>
          <w:b/>
          <w:bCs/>
        </w:rPr>
        <w:t>SUM</w:t>
      </w:r>
      <w:r w:rsidRPr="0046526B">
        <w:t xml:space="preserve"> and </w:t>
      </w:r>
      <w:r w:rsidRPr="0046526B">
        <w:rPr>
          <w:b/>
          <w:bCs/>
        </w:rPr>
        <w:t>AVERAGE</w:t>
      </w:r>
      <w:r w:rsidRPr="0046526B">
        <w:t xml:space="preserve"> functions, applied filters to show top results, used the </w:t>
      </w:r>
      <w:r w:rsidRPr="0046526B">
        <w:rPr>
          <w:b/>
          <w:bCs/>
        </w:rPr>
        <w:t>MAX</w:t>
      </w:r>
      <w:r w:rsidRPr="0046526B">
        <w:t xml:space="preserve"> and </w:t>
      </w:r>
      <w:r w:rsidRPr="0046526B">
        <w:rPr>
          <w:b/>
          <w:bCs/>
        </w:rPr>
        <w:t>SWITCH</w:t>
      </w:r>
      <w:r w:rsidRPr="0046526B">
        <w:t xml:space="preserve"> functions, and applied </w:t>
      </w:r>
      <w:r w:rsidRPr="0046526B">
        <w:rPr>
          <w:b/>
          <w:bCs/>
        </w:rPr>
        <w:t>conditional formatting</w:t>
      </w:r>
      <w:r w:rsidRPr="0046526B">
        <w:t>.</w:t>
      </w:r>
      <w:r w:rsidRPr="0046526B">
        <w:br/>
        <w:t xml:space="preserve">Created a </w:t>
      </w:r>
      <w:r w:rsidRPr="0046526B">
        <w:rPr>
          <w:b/>
          <w:bCs/>
        </w:rPr>
        <w:t>pivot table</w:t>
      </w:r>
      <w:r w:rsidRPr="0046526B">
        <w:t xml:space="preserve"> and learned how to use it to analyse and visualise data effectively.</w:t>
      </w:r>
    </w:p>
    <w:p w14:paraId="65988B87" w14:textId="77777777" w:rsidR="0046526B" w:rsidRPr="00094B30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Created different types of charts</w:t>
      </w:r>
      <w:r w:rsidRPr="0046526B">
        <w:t xml:space="preserve"> — a line chart, a pie chart, and a column chart — and learned how to use them.</w:t>
      </w:r>
      <w:r w:rsidRPr="0046526B">
        <w:br/>
        <w:t xml:space="preserve">I discovered that </w:t>
      </w:r>
      <w:r w:rsidRPr="0046526B">
        <w:rPr>
          <w:b/>
          <w:bCs/>
        </w:rPr>
        <w:t>data visualisation supports analysis and interpretation</w:t>
      </w:r>
      <w:r w:rsidRPr="0046526B">
        <w:t xml:space="preserve"> by clearly showing patterns, relationships, and trends.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71"/>
        <w:gridCol w:w="5495"/>
      </w:tblGrid>
      <w:tr w:rsidR="00094B30" w14:paraId="685678D2" w14:textId="77777777" w:rsidTr="00351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48B6CC7D" w14:textId="77777777" w:rsidR="00094B30" w:rsidRDefault="00094B30" w:rsidP="00272E23">
            <w:bookmarkStart w:id="1" w:name="_Hlk213262267"/>
          </w:p>
        </w:tc>
        <w:tc>
          <w:tcPr>
            <w:tcW w:w="5495" w:type="dxa"/>
          </w:tcPr>
          <w:p w14:paraId="27CFC21C" w14:textId="77777777" w:rsidR="00094B30" w:rsidRDefault="00094B30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E49" w14:paraId="4C920DF9" w14:textId="77777777" w:rsidTr="00221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D882F79" w14:textId="4F8B468E" w:rsidR="00351E49" w:rsidRDefault="00351E49" w:rsidP="00351E49">
            <w:pPr>
              <w:jc w:val="center"/>
            </w:pPr>
            <w:r>
              <w:rPr>
                <w:b w:val="0"/>
                <w:bCs w:val="0"/>
              </w:rPr>
              <w:t>Worked with</w:t>
            </w:r>
            <w:r w:rsidRPr="008D1F00">
              <w:rPr>
                <w:b w:val="0"/>
                <w:bCs w:val="0"/>
              </w:rPr>
              <w:t xml:space="preserve"> a pivot table</w:t>
            </w:r>
          </w:p>
        </w:tc>
      </w:tr>
      <w:tr w:rsidR="00094B30" w14:paraId="41B497E5" w14:textId="77777777" w:rsidTr="00351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1A2EDB35" w14:textId="77777777" w:rsidR="00094B30" w:rsidRDefault="00094B30" w:rsidP="00272E23">
            <w:pPr>
              <w:rPr>
                <w:b w:val="0"/>
                <w:bCs w:val="0"/>
              </w:rPr>
            </w:pPr>
          </w:p>
          <w:p w14:paraId="129C3A40" w14:textId="77777777" w:rsidR="00094B30" w:rsidRDefault="00094B30" w:rsidP="00272E23">
            <w:r>
              <w:rPr>
                <w:b w:val="0"/>
                <w:bCs w:val="0"/>
              </w:rPr>
              <w:object w:dxaOrig="13610" w:dyaOrig="3394" w14:anchorId="144CC8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40pt;height:84pt" o:ole="">
                  <v:imagedata r:id="rId8" o:title=""/>
                </v:shape>
                <o:OLEObject Type="Embed" ProgID="Unknown" ShapeID="_x0000_i1026" DrawAspect="Content" ObjectID="_1823902897" r:id="rId9"/>
              </w:object>
            </w:r>
          </w:p>
        </w:tc>
        <w:tc>
          <w:tcPr>
            <w:tcW w:w="5495" w:type="dxa"/>
          </w:tcPr>
          <w:p w14:paraId="0E73735C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1D362F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60BCDEA8">
                <v:shape id="_x0000_i1027" type="#_x0000_t75" style="width:270pt;height:168pt" o:ole="">
                  <v:imagedata r:id="rId10" o:title=""/>
                </v:shape>
                <o:OLEObject Type="Embed" ProgID="Unknown" ShapeID="_x0000_i1027" DrawAspect="Content" ObjectID="_1823902898" r:id="rId11"/>
              </w:object>
            </w:r>
          </w:p>
        </w:tc>
      </w:tr>
      <w:bookmarkEnd w:id="1"/>
    </w:tbl>
    <w:p w14:paraId="0C914314" w14:textId="77777777" w:rsidR="00094B30" w:rsidRPr="0046526B" w:rsidRDefault="00094B30" w:rsidP="00094B30">
      <w:pPr>
        <w:ind w:left="720"/>
      </w:pPr>
    </w:p>
    <w:p w14:paraId="3637FF04" w14:textId="76B5FE07" w:rsidR="00FF339B" w:rsidRDefault="0046526B" w:rsidP="00FF339B">
      <w:pPr>
        <w:numPr>
          <w:ilvl w:val="0"/>
          <w:numId w:val="6"/>
        </w:numPr>
      </w:pPr>
      <w:r w:rsidRPr="0046526B">
        <w:rPr>
          <w:b/>
          <w:bCs/>
        </w:rPr>
        <w:t>For the final project</w:t>
      </w:r>
      <w:r w:rsidRPr="0046526B">
        <w:t xml:space="preserve">, I prepared and presented a </w:t>
      </w:r>
      <w:r w:rsidRPr="0046526B">
        <w:rPr>
          <w:b/>
          <w:bCs/>
        </w:rPr>
        <w:t>data analysis report</w:t>
      </w:r>
      <w:r w:rsidRPr="0046526B">
        <w:t xml:space="preserve"> for an imaginary company that was losing customers.</w:t>
      </w:r>
      <w:r w:rsidRPr="0046526B">
        <w:br/>
        <w:t>I analysed customer data, identified key reasons for churn, suggested improvements, and presented the findings using visual charts and summaries.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42"/>
        <w:gridCol w:w="5524"/>
      </w:tblGrid>
      <w:tr w:rsidR="00AA0B6A" w14:paraId="15212565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53D18701" w14:textId="77777777" w:rsidR="00AA0B6A" w:rsidRDefault="00AA0B6A" w:rsidP="00272E23">
            <w:bookmarkStart w:id="2" w:name="_Hlk213262921"/>
          </w:p>
        </w:tc>
        <w:tc>
          <w:tcPr>
            <w:tcW w:w="5495" w:type="dxa"/>
          </w:tcPr>
          <w:p w14:paraId="28350582" w14:textId="77777777" w:rsidR="00AA0B6A" w:rsidRDefault="00AA0B6A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0B6A" w14:paraId="412B4435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33A44D03" w14:textId="58D8A2B6" w:rsidR="00AA0B6A" w:rsidRPr="00861ED5" w:rsidRDefault="00861ED5" w:rsidP="00272E2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</w:t>
            </w:r>
            <w:r w:rsidRPr="0046526B">
              <w:rPr>
                <w:b w:val="0"/>
                <w:bCs w:val="0"/>
              </w:rPr>
              <w:t>ine chart</w:t>
            </w:r>
            <w:r>
              <w:rPr>
                <w:b w:val="0"/>
                <w:bCs w:val="0"/>
              </w:rPr>
              <w:t xml:space="preserve"> </w:t>
            </w:r>
            <w:r w:rsidR="002607F2">
              <w:rPr>
                <w:b w:val="0"/>
                <w:bCs w:val="0"/>
              </w:rPr>
              <w:t>and pivot table</w:t>
            </w:r>
          </w:p>
        </w:tc>
      </w:tr>
      <w:tr w:rsidR="00AA0B6A" w14:paraId="6E5A777D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3E4701C" w14:textId="77777777" w:rsidR="00AA0B6A" w:rsidRDefault="00AA0B6A" w:rsidP="00272E23">
            <w:pPr>
              <w:rPr>
                <w:b w:val="0"/>
                <w:bCs w:val="0"/>
              </w:rPr>
            </w:pPr>
          </w:p>
          <w:p w14:paraId="5DADA741" w14:textId="0679B1D6" w:rsidR="00AA0B6A" w:rsidRDefault="009C6052" w:rsidP="00272E23">
            <w:r>
              <w:rPr>
                <w:b w:val="0"/>
                <w:bCs w:val="0"/>
              </w:rPr>
              <w:object w:dxaOrig="6805" w:dyaOrig="3394" w14:anchorId="133587E1">
                <v:shape id="_x0000_i1028" type="#_x0000_t75" style="width:234pt;height:114pt" o:ole="">
                  <v:imagedata r:id="rId12" o:title=""/>
                </v:shape>
                <o:OLEObject Type="Embed" ProgID="Unknown" ShapeID="_x0000_i1028" DrawAspect="Content" ObjectID="_1823902899" r:id="rId13"/>
              </w:object>
            </w:r>
          </w:p>
        </w:tc>
        <w:tc>
          <w:tcPr>
            <w:tcW w:w="5495" w:type="dxa"/>
          </w:tcPr>
          <w:p w14:paraId="69F65495" w14:textId="77777777" w:rsidR="00AA0B6A" w:rsidRDefault="00AA0B6A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17CE84" w14:textId="7D74C768" w:rsidR="00AA0B6A" w:rsidRDefault="00853DD9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1546C178">
                <v:shape id="_x0000_i1029" type="#_x0000_t75" style="width:264pt;height:168pt" o:ole="">
                  <v:imagedata r:id="rId14" o:title=""/>
                </v:shape>
                <o:OLEObject Type="Embed" ProgID="Unknown" ShapeID="_x0000_i1029" DrawAspect="Content" ObjectID="_1823902900" r:id="rId15"/>
              </w:object>
            </w:r>
          </w:p>
        </w:tc>
      </w:tr>
      <w:bookmarkEnd w:id="2"/>
    </w:tbl>
    <w:p w14:paraId="235E9094" w14:textId="17652759" w:rsidR="00624C89" w:rsidRPr="00FF339B" w:rsidRDefault="00624C89" w:rsidP="00FF339B"/>
    <w:p w14:paraId="1D3F0E21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63DDDB81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Excel:</w:t>
      </w:r>
      <w:r w:rsidRPr="00465C4D">
        <w:t xml:space="preserve"> Pivot tables, formulas (SUM, AVERAGE, IF, SWITCH), charts, and conditional formatting</w:t>
      </w:r>
    </w:p>
    <w:p w14:paraId="513ADF45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analysis:</w:t>
      </w:r>
      <w:r w:rsidRPr="00465C4D">
        <w:t xml:space="preserve"> Cleaning, interpreting, and summarising datasets</w:t>
      </w:r>
    </w:p>
    <w:p w14:paraId="5A943A20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Analytical thinking</w:t>
      </w:r>
      <w:r w:rsidRPr="00465C4D">
        <w:t xml:space="preserve"> and strong attention to detail</w:t>
      </w:r>
    </w:p>
    <w:p w14:paraId="0386B239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protection awareness:</w:t>
      </w:r>
      <w:r w:rsidRPr="00465C4D">
        <w:t xml:space="preserve"> GDPR and information security principles</w:t>
      </w:r>
    </w:p>
    <w:p w14:paraId="616FEAF4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Problem-solving</w:t>
      </w:r>
      <w:r w:rsidRPr="00465C4D">
        <w:t xml:space="preserve"> and effective teamwork</w:t>
      </w:r>
    </w:p>
    <w:p w14:paraId="1D957FF7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Adaptability</w:t>
      </w:r>
      <w:r w:rsidRPr="00465C4D">
        <w:t xml:space="preserve"> and time management skills</w:t>
      </w:r>
    </w:p>
    <w:p w14:paraId="303ADDA4" w14:textId="77777777" w:rsidR="00104A9E" w:rsidRDefault="00104A9E" w:rsidP="00104A9E">
      <w:pPr>
        <w:ind w:left="720"/>
      </w:pPr>
    </w:p>
    <w:p w14:paraId="3997D753" w14:textId="77777777" w:rsidR="00104A9E" w:rsidRPr="00FF339B" w:rsidRDefault="00104A9E" w:rsidP="00104A9E">
      <w:pPr>
        <w:ind w:left="720"/>
      </w:pPr>
    </w:p>
    <w:p w14:paraId="72FD3F1E" w14:textId="4BD36D7A" w:rsidR="00FF339B" w:rsidRPr="00FF339B" w:rsidRDefault="00FC2AF7" w:rsidP="00FF339B">
      <w:del w:id="3" w:author="Муза Зеленская" w:date="2025-11-06T02:26:00Z">
        <w:r w:rsidDel="00FC2AF7">
          <w:pict w14:anchorId="1464E80F">
            <v:rect id="_x0000_i1030" style="width:0;height:1.5pt" o:hralign="center" o:hrstd="t" o:hr="t" fillcolor="#a0a0a0" stroked="f"/>
          </w:pict>
        </w:r>
      </w:del>
    </w:p>
    <w:p w14:paraId="786B531D" w14:textId="724F255E" w:rsidR="00FF339B" w:rsidRPr="00FC2AF7" w:rsidRDefault="00FF339B" w:rsidP="00FF339B">
      <w:pPr>
        <w:rPr>
          <w:b/>
          <w:bCs/>
          <w:sz w:val="36"/>
          <w:szCs w:val="36"/>
          <w:rPrChange w:id="4" w:author="Муза Зеленская" w:date="2025-11-06T02:26:00Z">
            <w:rPr>
              <w:b/>
              <w:bCs/>
              <w:sz w:val="36"/>
              <w:szCs w:val="36"/>
              <w:lang w:val="ru-RU"/>
            </w:rPr>
          </w:rPrChange>
        </w:rPr>
      </w:pPr>
      <w:r w:rsidRPr="00FF339B">
        <w:rPr>
          <w:b/>
          <w:bCs/>
          <w:sz w:val="36"/>
          <w:szCs w:val="36"/>
        </w:rPr>
        <w:t>Week 2 — Tableau and Power BI</w:t>
      </w:r>
    </w:p>
    <w:p w14:paraId="411AF57D" w14:textId="77777777" w:rsidR="00F670FB" w:rsidRPr="00F670FB" w:rsidRDefault="00F670FB" w:rsidP="00F670FB">
      <w:r w:rsidRPr="00F670FB">
        <w:t xml:space="preserve">During the second week of the </w:t>
      </w:r>
      <w:r w:rsidRPr="00F670FB">
        <w:rPr>
          <w:b/>
          <w:bCs/>
        </w:rPr>
        <w:t>Just IT Data Technician Bootcamp</w:t>
      </w:r>
      <w:r w:rsidRPr="00F670FB">
        <w:t xml:space="preserve">, I learned how to work with </w:t>
      </w:r>
      <w:r w:rsidRPr="00F670FB">
        <w:rPr>
          <w:b/>
          <w:bCs/>
        </w:rPr>
        <w:t>Tableau</w:t>
      </w:r>
      <w:r w:rsidRPr="00F670FB">
        <w:t xml:space="preserve"> and </w:t>
      </w:r>
      <w:r w:rsidRPr="00F670FB">
        <w:rPr>
          <w:b/>
          <w:bCs/>
        </w:rPr>
        <w:t>Power BI</w:t>
      </w:r>
      <w:r w:rsidRPr="00F670FB">
        <w:t xml:space="preserve"> for data visualisation and reporting.</w:t>
      </w:r>
    </w:p>
    <w:p w14:paraId="42488FA8" w14:textId="77777777" w:rsidR="00F670FB" w:rsidRPr="00CE7E4C" w:rsidRDefault="00F670FB" w:rsidP="00F670FB">
      <w:pPr>
        <w:numPr>
          <w:ilvl w:val="0"/>
          <w:numId w:val="9"/>
        </w:numPr>
      </w:pPr>
      <w:r w:rsidRPr="00F670FB">
        <w:t>Using a dataset, I created my own dashboard that included a bar chart showing percentage changes and a UK map highlighting the main cities affected.</w:t>
      </w:r>
    </w:p>
    <w:p w14:paraId="01F5804F" w14:textId="77777777" w:rsidR="00CE7E4C" w:rsidRPr="00FC2AF7" w:rsidRDefault="00CE7E4C" w:rsidP="00CE7E4C">
      <w:pPr>
        <w:rPr>
          <w:rPrChange w:id="5" w:author="Муза Зеленская" w:date="2025-11-06T02:26:00Z">
            <w:rPr>
              <w:lang w:val="ru-RU"/>
            </w:rPr>
          </w:rPrChange>
        </w:rPr>
      </w:pPr>
    </w:p>
    <w:p w14:paraId="6475EAE2" w14:textId="77777777" w:rsidR="009C0271" w:rsidRDefault="009C0271" w:rsidP="00CE7E4C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008"/>
        <w:gridCol w:w="5458"/>
      </w:tblGrid>
      <w:tr w:rsidR="002A6E3B" w14:paraId="395B3213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76479DF5" w14:textId="77777777" w:rsidR="009C0271" w:rsidRPr="00FC2AF7" w:rsidRDefault="009C0271" w:rsidP="00272E23">
            <w:pPr>
              <w:rPr>
                <w:rPrChange w:id="6" w:author="Муза Зеленская" w:date="2025-11-06T02:26:00Z">
                  <w:rPr>
                    <w:lang w:val="ru-RU"/>
                  </w:rPr>
                </w:rPrChange>
              </w:rPr>
            </w:pPr>
          </w:p>
        </w:tc>
        <w:tc>
          <w:tcPr>
            <w:tcW w:w="5495" w:type="dxa"/>
          </w:tcPr>
          <w:p w14:paraId="3483A4EF" w14:textId="77777777" w:rsidR="009C0271" w:rsidRDefault="009C0271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0271" w14:paraId="705CC4B7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A9CE727" w14:textId="3D2870CC" w:rsidR="009C0271" w:rsidRPr="00B378A9" w:rsidRDefault="00B378A9" w:rsidP="00272E23">
            <w:pPr>
              <w:jc w:val="center"/>
              <w:rPr>
                <w:b w:val="0"/>
                <w:bCs w:val="0"/>
                <w:rPrChange w:id="7" w:author="Муза Зеленская" w:date="2025-11-05T23:20:00Z">
                  <w:rPr/>
                </w:rPrChange>
              </w:rPr>
            </w:pPr>
            <w:ins w:id="8" w:author="Муза Зеленская" w:date="2025-11-05T23:20:00Z">
              <w:r w:rsidRPr="00B378A9">
                <w:t>Tableau</w:t>
              </w:r>
            </w:ins>
          </w:p>
        </w:tc>
      </w:tr>
      <w:tr w:rsidR="002A6E3B" w14:paraId="0D6673D8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1F3A2EF" w14:textId="77777777" w:rsidR="009C0271" w:rsidRDefault="009C0271" w:rsidP="00272E23">
            <w:pPr>
              <w:rPr>
                <w:b w:val="0"/>
                <w:bCs w:val="0"/>
              </w:rPr>
            </w:pPr>
          </w:p>
          <w:p w14:paraId="6ABE6770" w14:textId="1F028872" w:rsidR="009C0271" w:rsidRDefault="00697F1E" w:rsidP="00272E23">
            <w:r>
              <w:rPr>
                <w:b w:val="0"/>
                <w:bCs w:val="0"/>
              </w:rPr>
              <w:object w:dxaOrig="13610" w:dyaOrig="8484" w14:anchorId="67C51F58">
                <v:shape id="_x0000_i1031" type="#_x0000_t75" style="width:246pt;height:156pt" o:ole="">
                  <v:imagedata r:id="rId16" o:title=""/>
                </v:shape>
                <o:OLEObject Type="Embed" ProgID="Unknown" ShapeID="_x0000_i1031" DrawAspect="Content" ObjectID="_1823902901" r:id="rId17"/>
              </w:object>
            </w:r>
          </w:p>
        </w:tc>
        <w:tc>
          <w:tcPr>
            <w:tcW w:w="5495" w:type="dxa"/>
          </w:tcPr>
          <w:p w14:paraId="259331DE" w14:textId="77777777" w:rsidR="009C0271" w:rsidRDefault="009C0271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ECE6FF" w14:textId="50629398" w:rsidR="009C0271" w:rsidRDefault="00697F1E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36F98E4E">
                <v:shape id="_x0000_i1032" type="#_x0000_t75" style="width:270pt;height:168pt" o:ole="">
                  <v:imagedata r:id="rId18" o:title=""/>
                </v:shape>
                <o:OLEObject Type="Embed" ProgID="Unknown" ShapeID="_x0000_i1032" DrawAspect="Content" ObjectID="_1823902902" r:id="rId19"/>
              </w:object>
            </w:r>
          </w:p>
        </w:tc>
      </w:tr>
    </w:tbl>
    <w:p w14:paraId="7344AF32" w14:textId="77777777" w:rsidR="009C0271" w:rsidRDefault="009C0271" w:rsidP="00CE7E4C"/>
    <w:p w14:paraId="74BBF24D" w14:textId="136DB752" w:rsidR="00F670FB" w:rsidRPr="00F670FB" w:rsidRDefault="00E52ADD" w:rsidP="00F670FB">
      <w:pPr>
        <w:numPr>
          <w:ilvl w:val="0"/>
          <w:numId w:val="9"/>
        </w:numPr>
      </w:pPr>
      <w:r>
        <w:t>Us</w:t>
      </w:r>
      <w:r w:rsidR="00F670FB" w:rsidRPr="00F670FB">
        <w:t xml:space="preserve">ing the </w:t>
      </w:r>
      <w:r w:rsidR="00F670FB" w:rsidRPr="00F670FB">
        <w:rPr>
          <w:b/>
          <w:bCs/>
        </w:rPr>
        <w:t>Spotify dataset</w:t>
      </w:r>
      <w:r w:rsidR="00F670FB" w:rsidRPr="00F670FB">
        <w:t>, I analysed the data to identify trends and key insights that could be useful for future organisational projects.</w:t>
      </w:r>
    </w:p>
    <w:p w14:paraId="7EC2930C" w14:textId="69DF3FF1" w:rsidR="004C0DA3" w:rsidRDefault="00F670FB" w:rsidP="002C6FE4">
      <w:pPr>
        <w:numPr>
          <w:ilvl w:val="0"/>
          <w:numId w:val="9"/>
        </w:numPr>
      </w:pPr>
      <w:r w:rsidRPr="00F670FB">
        <w:t xml:space="preserve">I completed several </w:t>
      </w:r>
      <w:r w:rsidRPr="00F670FB">
        <w:rPr>
          <w:b/>
          <w:bCs/>
        </w:rPr>
        <w:t>Power BI labs</w:t>
      </w:r>
      <w:r w:rsidRPr="00F670FB">
        <w:t xml:space="preserve"> focused on loading, transforming, and visualising data, as well as working with </w:t>
      </w:r>
      <w:r w:rsidRPr="00F670FB">
        <w:rPr>
          <w:b/>
          <w:bCs/>
        </w:rPr>
        <w:t>DAX functions</w:t>
      </w:r>
      <w:r w:rsidRPr="00F670FB">
        <w:t xml:space="preserve"> and dashboards.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54"/>
        <w:gridCol w:w="5512"/>
      </w:tblGrid>
      <w:tr w:rsidR="00224ED0" w14:paraId="3069F525" w14:textId="77777777" w:rsidTr="002C6F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41C8A28F" w14:textId="77777777" w:rsidR="0019465F" w:rsidRDefault="0019465F" w:rsidP="00272E23"/>
        </w:tc>
        <w:tc>
          <w:tcPr>
            <w:tcW w:w="5577" w:type="dxa"/>
          </w:tcPr>
          <w:p w14:paraId="49111BF2" w14:textId="77777777" w:rsidR="0019465F" w:rsidRDefault="0019465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465F" w14:paraId="3497412A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6BEE6B4C" w14:textId="00A0102A" w:rsidR="0019465F" w:rsidRPr="00224ED0" w:rsidRDefault="00224ED0" w:rsidP="00272E23">
            <w:pPr>
              <w:jc w:val="center"/>
              <w:rPr>
                <w:b w:val="0"/>
                <w:bCs w:val="0"/>
                <w:rPrChange w:id="9" w:author="Муза Зеленская" w:date="2025-11-05T23:19:00Z">
                  <w:rPr/>
                </w:rPrChange>
              </w:rPr>
            </w:pPr>
            <w:ins w:id="10" w:author="Муза Зеленская" w:date="2025-11-05T23:19:00Z">
              <w:r w:rsidRPr="00224ED0">
                <w:t>Power BI</w:t>
              </w:r>
            </w:ins>
          </w:p>
        </w:tc>
      </w:tr>
      <w:tr w:rsidR="0019465F" w:rsidRPr="00E17129" w14:paraId="29ACA6FF" w14:textId="77777777" w:rsidTr="004B2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F2D5899" w14:textId="4BE6126B" w:rsidR="0019465F" w:rsidRDefault="00985B76" w:rsidP="00272E23">
            <w:r>
              <w:rPr>
                <w:b w:val="0"/>
                <w:bCs w:val="0"/>
              </w:rPr>
              <w:object w:dxaOrig="17862" w:dyaOrig="11029" w14:anchorId="32AF0412">
                <v:shape id="_x0000_i1033" type="#_x0000_t75" style="width:522pt;height:324pt" o:ole="">
                  <v:imagedata r:id="rId20" o:title=""/>
                </v:shape>
                <o:OLEObject Type="Embed" ProgID="Unknown" ShapeID="_x0000_i1033" DrawAspect="Content" ObjectID="_1823902903" r:id="rId21"/>
              </w:object>
            </w:r>
          </w:p>
        </w:tc>
      </w:tr>
    </w:tbl>
    <w:p w14:paraId="74C3BC11" w14:textId="3BD3FF22" w:rsidR="00692112" w:rsidRPr="00F670FB" w:rsidRDefault="002C6FE4" w:rsidP="002C6FE4">
      <w:r w:rsidRPr="002C6FE4">
        <w:t>Report created in Power BI Desktop and published online via Power BI Service.</w:t>
      </w:r>
    </w:p>
    <w:p w14:paraId="454171C4" w14:textId="77777777" w:rsidR="000E1452" w:rsidRDefault="000E1452" w:rsidP="00F670FB"/>
    <w:p w14:paraId="4FE1F94C" w14:textId="77777777" w:rsidR="002C6FE4" w:rsidRDefault="002C6FE4" w:rsidP="00F670FB"/>
    <w:p w14:paraId="666CC3C1" w14:textId="47B052B1" w:rsidR="002C6FE4" w:rsidRDefault="005D10FA" w:rsidP="00F670FB">
      <w:r>
        <w:object w:dxaOrig="25518" w:dyaOrig="20362" w14:anchorId="18E730FE">
          <v:shape id="_x0000_i1034" type="#_x0000_t75" style="width:522pt;height:420pt" o:ole="">
            <v:imagedata r:id="rId22" o:title=""/>
          </v:shape>
          <o:OLEObject Type="Embed" ProgID="Unknown" ShapeID="_x0000_i1034" DrawAspect="Content" ObjectID="_1823902904" r:id="rId23"/>
        </w:object>
      </w:r>
    </w:p>
    <w:p w14:paraId="0E2FB9D1" w14:textId="01B1EDE0" w:rsidR="0089652A" w:rsidRPr="00E657B0" w:rsidRDefault="00F670FB" w:rsidP="00F670FB">
      <w:r w:rsidRPr="00F670FB">
        <w:t>These exercises helped me understand how to connect datasets, design interactive reports, and apply key analytical tools in Power BI.</w:t>
      </w:r>
      <w:r w:rsidRPr="00F670FB">
        <w:br/>
        <w:t>By the end of the week, I felt more confident about turning data into clear visual insights and presenting results in a professional way.</w:t>
      </w:r>
      <w:r w:rsidR="00E657B0">
        <w:t xml:space="preserve"> </w:t>
      </w:r>
      <w:r w:rsidR="00E657B0" w:rsidRPr="00E657B0">
        <w:t>Student Performance Word Cloud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889"/>
        <w:gridCol w:w="5577"/>
      </w:tblGrid>
      <w:tr w:rsidR="00611C5B" w14:paraId="6F47621D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6BE0F16F" w14:textId="7C5AB8A9" w:rsidR="004120EF" w:rsidRPr="00E657B0" w:rsidRDefault="004120EF" w:rsidP="00272E23"/>
        </w:tc>
        <w:tc>
          <w:tcPr>
            <w:tcW w:w="5577" w:type="dxa"/>
          </w:tcPr>
          <w:p w14:paraId="2F9B2E2E" w14:textId="77777777" w:rsidR="004120EF" w:rsidRDefault="004120E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0EF" w14:paraId="3484677B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08BF6B6" w14:textId="5FF433C4" w:rsidR="004120EF" w:rsidRPr="00687B89" w:rsidRDefault="00B378A9" w:rsidP="00272E23">
            <w:pPr>
              <w:jc w:val="center"/>
              <w:rPr>
                <w:b w:val="0"/>
                <w:bCs w:val="0"/>
              </w:rPr>
            </w:pPr>
            <w:ins w:id="11" w:author="Муза Зеленская" w:date="2025-11-05T23:20:00Z">
              <w:r>
                <w:rPr>
                  <w:b w:val="0"/>
                  <w:bCs w:val="0"/>
                </w:rPr>
                <w:t>Tableau</w:t>
              </w:r>
            </w:ins>
          </w:p>
        </w:tc>
      </w:tr>
      <w:tr w:rsidR="004120EF" w:rsidRPr="004C43E8" w14:paraId="6B203C09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6829879" w14:textId="6749AA12" w:rsidR="004120EF" w:rsidRDefault="00611C5B" w:rsidP="00272E23">
            <w:r>
              <w:rPr>
                <w:noProof/>
              </w:rPr>
              <w:drawing>
                <wp:inline distT="0" distB="0" distL="0" distR="0" wp14:anchorId="1619934E" wp14:editId="408AC7FA">
                  <wp:extent cx="3634740" cy="278453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278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595E8" w14:textId="10E22600" w:rsidR="00F670FB" w:rsidDel="00B378A9" w:rsidRDefault="00F670FB" w:rsidP="00F670FB">
      <w:pPr>
        <w:rPr>
          <w:del w:id="12" w:author="Муза Зеленская" w:date="2025-11-05T23:22:00Z"/>
          <w:lang w:val="ru-RU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5"/>
        <w:gridCol w:w="5481"/>
      </w:tblGrid>
      <w:tr w:rsidR="00224ED0" w14:paraId="62B93B41" w14:textId="77777777" w:rsidTr="0024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01" w:type="dxa"/>
          </w:tcPr>
          <w:p w14:paraId="5CCD9F4D" w14:textId="77777777" w:rsidR="00394056" w:rsidRPr="00BE2983" w:rsidRDefault="00394056" w:rsidP="00272E23">
            <w:pPr>
              <w:rPr>
                <w:lang w:val="ru-RU"/>
              </w:rPr>
            </w:pPr>
          </w:p>
        </w:tc>
        <w:tc>
          <w:tcPr>
            <w:tcW w:w="5565" w:type="dxa"/>
          </w:tcPr>
          <w:p w14:paraId="5765429C" w14:textId="77777777" w:rsidR="00394056" w:rsidRDefault="00394056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4056" w14:paraId="1681B8E4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7230B9F" w14:textId="6C403C47" w:rsidR="00394056" w:rsidRPr="00224ED0" w:rsidRDefault="00EF001F" w:rsidP="00272E23">
            <w:pPr>
              <w:jc w:val="center"/>
              <w:rPr>
                <w:b w:val="0"/>
                <w:bCs w:val="0"/>
                <w:rPrChange w:id="13" w:author="Муза Зеленская" w:date="2025-11-05T23:19:00Z">
                  <w:rPr>
                    <w:lang w:val="uk-UA"/>
                  </w:rPr>
                </w:rPrChange>
              </w:rPr>
            </w:pPr>
            <w:ins w:id="14" w:author="Муза Зеленская" w:date="2025-11-05T23:19:00Z">
              <w:r w:rsidRPr="00224ED0">
                <w:t>T</w:t>
              </w:r>
              <w:r w:rsidR="00224ED0" w:rsidRPr="00224ED0">
                <w:t>ableau</w:t>
              </w:r>
            </w:ins>
          </w:p>
        </w:tc>
      </w:tr>
      <w:tr w:rsidR="00242CC4" w14:paraId="40F98B9A" w14:textId="77777777" w:rsidTr="00150C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BA5B5C1" w14:textId="77777777" w:rsidR="00242CC4" w:rsidRDefault="00242CC4" w:rsidP="00272E23"/>
          <w:p w14:paraId="3F3A7725" w14:textId="5E938A5F" w:rsidR="00242CC4" w:rsidRDefault="00E70D1E" w:rsidP="00272E23">
            <w:r>
              <w:rPr>
                <w:noProof/>
              </w:rPr>
              <w:drawing>
                <wp:inline distT="0" distB="0" distL="0" distR="0" wp14:anchorId="7538DC4C" wp14:editId="10386551">
                  <wp:extent cx="6645910" cy="480758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805BE" w14:textId="36BE666C" w:rsidR="00626FAC" w:rsidRDefault="00626FAC" w:rsidP="00FF339B">
      <w:pPr>
        <w:rPr>
          <w:b/>
          <w:bCs/>
          <w:lang w:val="ru-RU"/>
        </w:rPr>
      </w:pPr>
    </w:p>
    <w:p w14:paraId="441BEB04" w14:textId="12ADD7A3" w:rsidR="005C272F" w:rsidRPr="005C272F" w:rsidRDefault="005C272F" w:rsidP="005C272F">
      <w:pPr>
        <w:rPr>
          <w:b/>
          <w:bCs/>
        </w:rPr>
      </w:pPr>
      <w:r w:rsidRPr="005C272F">
        <w:rPr>
          <w:b/>
          <w:bCs/>
        </w:rPr>
        <w:t xml:space="preserve">Skill List </w:t>
      </w:r>
      <w:r w:rsidR="007170EF" w:rsidRPr="007170EF">
        <w:rPr>
          <w:b/>
          <w:bCs/>
        </w:rPr>
        <w:t xml:space="preserve">- </w:t>
      </w:r>
      <w:r w:rsidRPr="005C272F">
        <w:rPr>
          <w:b/>
          <w:bCs/>
        </w:rPr>
        <w:t>Tableau &amp; Power BI:</w:t>
      </w:r>
    </w:p>
    <w:p w14:paraId="7E13D762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Data visualisation and reporting </w:t>
      </w:r>
      <w:r w:rsidRPr="005C272F">
        <w:t>using Tableau and Power BI</w:t>
      </w:r>
    </w:p>
    <w:p w14:paraId="5A3AD01F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Creating interactive dashboards </w:t>
      </w:r>
      <w:r w:rsidRPr="005C272F">
        <w:t>and visual reports</w:t>
      </w:r>
    </w:p>
    <w:p w14:paraId="1D4F297A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Cleaning, transforming, and modelling data </w:t>
      </w:r>
      <w:r w:rsidRPr="005C272F">
        <w:t>for analysis</w:t>
      </w:r>
    </w:p>
    <w:p w14:paraId="00F6FC99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Using DAX </w:t>
      </w:r>
      <w:r w:rsidRPr="005C272F">
        <w:t>for calculations, filters, and time intelligence</w:t>
      </w:r>
    </w:p>
    <w:p w14:paraId="1E4533CE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Exploring datasets </w:t>
      </w:r>
      <w:r w:rsidRPr="005C272F">
        <w:t>to identify key patterns and trends</w:t>
      </w:r>
    </w:p>
    <w:p w14:paraId="1A7E52CD" w14:textId="77777777" w:rsidR="005C272F" w:rsidRDefault="005C272F" w:rsidP="00FF339B">
      <w:pPr>
        <w:rPr>
          <w:ins w:id="15" w:author="Муза Зеленская" w:date="2025-11-05T23:22:00Z"/>
          <w:b/>
          <w:bCs/>
        </w:rPr>
      </w:pPr>
    </w:p>
    <w:p w14:paraId="19FF0F69" w14:textId="77777777" w:rsidR="00B378A9" w:rsidRPr="00B378A9" w:rsidRDefault="00B378A9" w:rsidP="00FF339B">
      <w:pPr>
        <w:rPr>
          <w:b/>
          <w:bCs/>
          <w:rPrChange w:id="16" w:author="Муза Зеленская" w:date="2025-11-05T23:22:00Z">
            <w:rPr>
              <w:b/>
              <w:bCs/>
              <w:lang w:val="ru-RU"/>
            </w:rPr>
          </w:rPrChange>
        </w:rPr>
      </w:pPr>
    </w:p>
    <w:p w14:paraId="111691DE" w14:textId="4FF0CE27" w:rsidR="00FF339B" w:rsidRPr="00FF339B" w:rsidRDefault="00FC2AF7" w:rsidP="00FF339B">
      <w:del w:id="17" w:author="Муза Зеленская" w:date="2025-11-06T02:27:00Z">
        <w:r w:rsidDel="00FC2AF7">
          <w:pict w14:anchorId="7E27493C">
            <v:rect id="_x0000_i1035" style="width:0;height:1.5pt" o:hralign="center" o:hrstd="t" o:hr="t" fillcolor="#a0a0a0" stroked="f"/>
          </w:pict>
        </w:r>
      </w:del>
    </w:p>
    <w:p w14:paraId="29E6BCCE" w14:textId="3FADBBD8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3 — SQL</w:t>
      </w:r>
    </w:p>
    <w:p w14:paraId="7692B0AC" w14:textId="77777777" w:rsidR="00D961B0" w:rsidRDefault="00FF339B" w:rsidP="00FF339B">
      <w:r w:rsidRPr="00FF339B">
        <w:t xml:space="preserve">During the third week of the </w:t>
      </w:r>
      <w:r w:rsidRPr="00FF339B">
        <w:rPr>
          <w:b/>
          <w:bCs/>
        </w:rPr>
        <w:t>Just IT Data Technician Bootcamp</w:t>
      </w:r>
      <w:r w:rsidRPr="00FF339B">
        <w:t xml:space="preserve">, I learned the fundamentals of </w:t>
      </w:r>
      <w:r w:rsidRPr="00FF339B">
        <w:rPr>
          <w:b/>
          <w:bCs/>
        </w:rPr>
        <w:t>SQL</w:t>
      </w:r>
      <w:r w:rsidRPr="00FF339B">
        <w:t xml:space="preserve"> and how to work with relational databases.</w:t>
      </w:r>
    </w:p>
    <w:p w14:paraId="60AD2D5B" w14:textId="0E64D74C" w:rsidR="00D961B0" w:rsidRDefault="006155D6" w:rsidP="00FF339B">
      <w:r>
        <w:rPr>
          <w:noProof/>
        </w:rPr>
        <w:lastRenderedPageBreak/>
        <w:drawing>
          <wp:inline distT="0" distB="0" distL="0" distR="0" wp14:anchorId="49E47919" wp14:editId="7F8E3A70">
            <wp:extent cx="6566535" cy="97777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48F" w14:textId="4EC9E122" w:rsidR="009D314B" w:rsidRPr="000659D2" w:rsidRDefault="000659D2" w:rsidP="000659D2">
      <w:pPr>
        <w:pStyle w:val="ListParagraph"/>
        <w:numPr>
          <w:ilvl w:val="0"/>
          <w:numId w:val="11"/>
        </w:numPr>
      </w:pPr>
      <w:r w:rsidRPr="000659D2">
        <w:rPr>
          <w:b/>
          <w:bCs/>
        </w:rPr>
        <w:lastRenderedPageBreak/>
        <w:t>Learned what primary and foreign keys are</w:t>
      </w:r>
      <w:r w:rsidRPr="000659D2">
        <w:t>, and how they are related.</w:t>
      </w:r>
      <w:r w:rsidRPr="000659D2">
        <w:br/>
        <w:t>Provided real-world examples of one-to-one, one-to-many, and many-to-many relationships.</w:t>
      </w:r>
    </w:p>
    <w:p w14:paraId="5782CACA" w14:textId="5D42104E" w:rsidR="000659D2" w:rsidRPr="004E1E14" w:rsidRDefault="009D5710" w:rsidP="000659D2">
      <w:pPr>
        <w:pStyle w:val="ListParagraph"/>
        <w:numPr>
          <w:ilvl w:val="0"/>
          <w:numId w:val="11"/>
        </w:numPr>
        <w:rPr>
          <w:b/>
          <w:bCs/>
        </w:rPr>
      </w:pPr>
      <w:r w:rsidRPr="009D5710">
        <w:rPr>
          <w:b/>
          <w:bCs/>
        </w:rPr>
        <w:t>Understood the difference between relational and non-relational databases.</w:t>
      </w:r>
    </w:p>
    <w:p w14:paraId="5D68486C" w14:textId="7BA330D9" w:rsidR="004E1E14" w:rsidRPr="00BF2775" w:rsidRDefault="004E1E14" w:rsidP="000659D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Style w:val="Strong"/>
        </w:rPr>
        <w:t>Researched different types of SQL JOINs:</w:t>
      </w:r>
      <w:r>
        <w:t xml:space="preserve"> </w:t>
      </w:r>
      <w:proofErr w:type="spellStart"/>
      <w:r>
        <w:t>self join</w:t>
      </w:r>
      <w:proofErr w:type="spellEnd"/>
      <w:r>
        <w:t>, right join, full join, inner join, cross join, and left join.</w:t>
      </w:r>
    </w:p>
    <w:p w14:paraId="129B291C" w14:textId="77777777" w:rsidR="00732A5B" w:rsidRPr="00732A5B" w:rsidRDefault="00BF2775" w:rsidP="00732A5B">
      <w:pPr>
        <w:pStyle w:val="ListParagraph"/>
        <w:numPr>
          <w:ilvl w:val="0"/>
          <w:numId w:val="11"/>
        </w:numPr>
        <w:rPr>
          <w:b/>
          <w:bCs/>
        </w:rPr>
      </w:pPr>
      <w:r w:rsidRPr="00BF2775">
        <w:rPr>
          <w:b/>
          <w:bCs/>
        </w:rPr>
        <w:t>Database Design Project</w:t>
      </w:r>
      <w:r w:rsidR="00732A5B" w:rsidRPr="00732A5B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5ED815A1" w14:textId="4DBE24EB" w:rsidR="00732A5B" w:rsidRPr="00FC2AF7" w:rsidRDefault="00732A5B" w:rsidP="00732A5B">
      <w:pPr>
        <w:pStyle w:val="ListParagraph"/>
        <w:rPr>
          <w:rPrChange w:id="18" w:author="Муза Зеленская" w:date="2025-11-06T02:26:00Z">
            <w:rPr>
              <w:lang w:val="ru-RU"/>
            </w:rPr>
          </w:rPrChange>
        </w:rPr>
      </w:pPr>
      <w:r w:rsidRPr="00732A5B">
        <w:t>In a group task, we were asked to design a database system for a small retail business that sells groceries and household products.</w:t>
      </w:r>
      <w:r w:rsidRPr="00732A5B">
        <w:br/>
        <w:t>The goal was to plan how the database would manage inventory, sales, and customer information, including a loyalty programme.</w:t>
      </w:r>
    </w:p>
    <w:p w14:paraId="33B52496" w14:textId="77777777" w:rsidR="00732A5B" w:rsidRPr="00FC2AF7" w:rsidRDefault="00732A5B" w:rsidP="00732A5B">
      <w:pPr>
        <w:pStyle w:val="ListParagraph"/>
        <w:rPr>
          <w:rPrChange w:id="19" w:author="Муза Зеленская" w:date="2025-11-06T02:26:00Z">
            <w:rPr>
              <w:lang w:val="ru-RU"/>
            </w:rPr>
          </w:rPrChange>
        </w:rPr>
      </w:pPr>
    </w:p>
    <w:p w14:paraId="6D4680AC" w14:textId="77777777" w:rsidR="00477192" w:rsidRPr="00477192" w:rsidRDefault="00477192">
      <w:pPr>
        <w:pPrChange w:id="20" w:author="Муза Зеленская" w:date="2025-11-05T23:31:00Z">
          <w:pPr>
            <w:pStyle w:val="ListParagraph"/>
          </w:pPr>
        </w:pPrChange>
      </w:pPr>
      <w:r w:rsidRPr="00477192">
        <w:t>We discussed and described:</w:t>
      </w:r>
    </w:p>
    <w:p w14:paraId="44C326EB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Business requirements</w:t>
      </w:r>
      <w:r w:rsidRPr="00477192">
        <w:t xml:space="preserve"> – identifying key data to store (products, customers, sales, loyalty points);</w:t>
      </w:r>
    </w:p>
    <w:p w14:paraId="0DB8D686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Database schema design</w:t>
      </w:r>
      <w:r w:rsidRPr="00477192">
        <w:t xml:space="preserve"> – creating main tables (Products, Customers, Sales, </w:t>
      </w:r>
      <w:proofErr w:type="spellStart"/>
      <w:r w:rsidRPr="00477192">
        <w:t>SaleItems</w:t>
      </w:r>
      <w:proofErr w:type="spellEnd"/>
      <w:r w:rsidRPr="00477192">
        <w:t>) and defining relationships using primary and foreign keys;</w:t>
      </w:r>
    </w:p>
    <w:p w14:paraId="070A7B4B" w14:textId="77777777" w:rsidR="00477192" w:rsidRPr="00126437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SQL implementation</w:t>
      </w:r>
      <w:r w:rsidRPr="00477192">
        <w:t xml:space="preserve"> – examples of CREATE TABLE, INSERT, and JOIN statements;</w:t>
      </w:r>
    </w:p>
    <w:p w14:paraId="51CA0C28" w14:textId="332495B1" w:rsidR="00477192" w:rsidRPr="00361AF5" w:rsidRDefault="00126437" w:rsidP="00361AF5">
      <w:pPr>
        <w:pStyle w:val="ListParagraph"/>
        <w:numPr>
          <w:ilvl w:val="0"/>
          <w:numId w:val="12"/>
        </w:numPr>
      </w:pPr>
      <w:r>
        <w:rPr>
          <w:rStyle w:val="Strong"/>
        </w:rPr>
        <w:t>Maintenance plan –</w:t>
      </w:r>
      <w:r>
        <w:t xml:space="preserve"> checking data quality, saving backups, managing user access, and keeping information secure.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136"/>
        <w:gridCol w:w="2330"/>
      </w:tblGrid>
      <w:tr w:rsidR="000B6339" w14:paraId="60FEB9F7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2BF23DA4" w14:textId="77777777" w:rsidR="000E4F24" w:rsidRDefault="000E4F24" w:rsidP="00272E23"/>
        </w:tc>
        <w:tc>
          <w:tcPr>
            <w:tcW w:w="5495" w:type="dxa"/>
          </w:tcPr>
          <w:p w14:paraId="07339599" w14:textId="77777777" w:rsidR="000E4F24" w:rsidRDefault="000E4F24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E4F24" w14:paraId="219C5176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7311917" w14:textId="78B32115" w:rsidR="000E4F24" w:rsidRPr="00861ED5" w:rsidRDefault="002E5663" w:rsidP="00272E23">
            <w:pPr>
              <w:jc w:val="center"/>
              <w:rPr>
                <w:b w:val="0"/>
                <w:bCs w:val="0"/>
              </w:rPr>
            </w:pPr>
            <w:r w:rsidRPr="002E5663">
              <w:rPr>
                <w:b w:val="0"/>
                <w:bCs w:val="0"/>
              </w:rPr>
              <w:t>Filling the tables with data</w:t>
            </w:r>
          </w:p>
        </w:tc>
      </w:tr>
      <w:tr w:rsidR="000B6339" w14:paraId="309BC5F1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04EDE800" w14:textId="77777777" w:rsidR="000E4F24" w:rsidRDefault="000E4F24" w:rsidP="00272E23">
            <w:pPr>
              <w:rPr>
                <w:b w:val="0"/>
                <w:bCs w:val="0"/>
              </w:rPr>
            </w:pPr>
          </w:p>
          <w:p w14:paraId="35E9EA18" w14:textId="26DE9FDF" w:rsidR="000E4F24" w:rsidRDefault="000B6339" w:rsidP="00272E23">
            <w:r>
              <w:rPr>
                <w:noProof/>
              </w:rPr>
              <w:drawing>
                <wp:inline distT="0" distB="0" distL="0" distR="0" wp14:anchorId="3C5CC216" wp14:editId="2A353B8B">
                  <wp:extent cx="5028756" cy="416052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75" cy="418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</w:tcPr>
          <w:p w14:paraId="69C666FE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2CA9CD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03C7A5BB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9F84672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B6A1B07" w14:textId="6A111E1C" w:rsidR="008B704B" w:rsidRP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</w:tc>
      </w:tr>
    </w:tbl>
    <w:p w14:paraId="7FC49B0E" w14:textId="77777777" w:rsidR="008B704B" w:rsidRDefault="008B704B" w:rsidP="008B704B">
      <w:pPr>
        <w:rPr>
          <w:lang w:val="ru-RU"/>
        </w:rPr>
      </w:pPr>
    </w:p>
    <w:p w14:paraId="44444E70" w14:textId="27C4A1A8" w:rsidR="00BF2775" w:rsidRPr="008B704B" w:rsidRDefault="008B704B" w:rsidP="008B704B">
      <w:pPr>
        <w:rPr>
          <w:b/>
          <w:bCs/>
        </w:rPr>
      </w:pPr>
      <w:r>
        <w:lastRenderedPageBreak/>
        <w:t xml:space="preserve">Through this activity, I practised </w:t>
      </w:r>
      <w:r>
        <w:rPr>
          <w:rStyle w:val="Strong"/>
        </w:rPr>
        <w:t>database planning, relational design, and SQL fundamentals</w:t>
      </w:r>
      <w:r>
        <w:t>, applying them to a real-world business scenario.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290"/>
        <w:gridCol w:w="5176"/>
      </w:tblGrid>
      <w:tr w:rsidR="00D14F99" w14:paraId="4E937881" w14:textId="77777777" w:rsidTr="00710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5" w:type="dxa"/>
          </w:tcPr>
          <w:p w14:paraId="6C5E0BFF" w14:textId="77777777" w:rsidR="00D14F99" w:rsidRDefault="00D14F99" w:rsidP="00272E23"/>
        </w:tc>
        <w:tc>
          <w:tcPr>
            <w:tcW w:w="5301" w:type="dxa"/>
          </w:tcPr>
          <w:p w14:paraId="6EFF2DF8" w14:textId="77777777" w:rsidR="00D14F99" w:rsidRDefault="00D14F99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4F99" w14:paraId="59B10F29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0A82DEFC" w14:textId="50AB754A" w:rsidR="00D14F99" w:rsidRDefault="00377BC8" w:rsidP="00272E23">
            <w:pPr>
              <w:jc w:val="center"/>
            </w:pPr>
            <w:r>
              <w:rPr>
                <w:b w:val="0"/>
                <w:bCs w:val="0"/>
              </w:rPr>
              <w:t>C</w:t>
            </w:r>
            <w:r w:rsidRPr="00377BC8">
              <w:rPr>
                <w:b w:val="0"/>
                <w:bCs w:val="0"/>
              </w:rPr>
              <w:t>reate database tables and define relationships</w:t>
            </w:r>
          </w:p>
        </w:tc>
      </w:tr>
      <w:tr w:rsidR="00C1177C" w14:paraId="65D1E1DE" w14:textId="77777777" w:rsidTr="00BB4F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471B8735" w14:textId="77777777" w:rsidR="00C1177C" w:rsidRPr="00377BC8" w:rsidRDefault="00C1177C" w:rsidP="00272E23"/>
          <w:p w14:paraId="061EC756" w14:textId="39FE6DCD" w:rsidR="00C1177C" w:rsidRDefault="00C1177C" w:rsidP="00272E23">
            <w:r>
              <w:rPr>
                <w:noProof/>
              </w:rPr>
              <w:drawing>
                <wp:inline distT="0" distB="0" distL="0" distR="0" wp14:anchorId="7CA8D3D7" wp14:editId="03E31738">
                  <wp:extent cx="6645910" cy="7422515"/>
                  <wp:effectExtent l="0" t="0" r="254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42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14F5A" w14:textId="6B4016B8" w:rsidR="007C6913" w:rsidRDefault="007C6913" w:rsidP="007C6913">
      <w:pPr>
        <w:pStyle w:val="ListParagraph"/>
        <w:rPr>
          <w:ins w:id="21" w:author="Муза Зеленская" w:date="2025-11-05T23:33:00Z"/>
        </w:rPr>
      </w:pPr>
    </w:p>
    <w:p w14:paraId="10D00CAB" w14:textId="77777777" w:rsidR="00A939FC" w:rsidRDefault="00A939FC" w:rsidP="007C6913">
      <w:pPr>
        <w:pStyle w:val="ListParagraph"/>
        <w:rPr>
          <w:ins w:id="22" w:author="Муза Зеленская" w:date="2025-11-05T23:33:00Z"/>
        </w:rPr>
      </w:pPr>
    </w:p>
    <w:p w14:paraId="2C771479" w14:textId="77777777" w:rsidR="00A939FC" w:rsidRDefault="00A939FC" w:rsidP="007C6913">
      <w:pPr>
        <w:pStyle w:val="ListParagraph"/>
        <w:rPr>
          <w:ins w:id="23" w:author="Муза Зеленская" w:date="2025-11-05T23:38:00Z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466"/>
      </w:tblGrid>
      <w:tr w:rsidR="00A6688E" w14:paraId="002F31B1" w14:textId="77777777" w:rsidTr="0084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4" w:author="Муза Зеленская" w:date="2025-11-05T23:3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</w:tcPr>
          <w:p w14:paraId="02F4B0CC" w14:textId="59EFD45C" w:rsidR="00A6688E" w:rsidRDefault="00141837" w:rsidP="00272E23">
            <w:pPr>
              <w:rPr>
                <w:ins w:id="25" w:author="Муза Зеленская" w:date="2025-11-05T23:38:00Z"/>
              </w:rPr>
            </w:pPr>
            <w:ins w:id="26" w:author="Муза Зеленская" w:date="2025-11-05T23:38:00Z">
              <w:r>
                <w:rPr>
                  <w:noProof/>
                </w:rPr>
                <w:lastRenderedPageBreak/>
                <w:drawing>
                  <wp:inline distT="0" distB="0" distL="0" distR="0" wp14:anchorId="1850B1EC" wp14:editId="7926A0B2">
                    <wp:extent cx="6645910" cy="2675890"/>
                    <wp:effectExtent l="0" t="0" r="254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645910" cy="2675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7A47586D" w14:textId="67CB9B85" w:rsidR="00A6688E" w:rsidRPr="007C6913" w:rsidDel="00101ABB" w:rsidRDefault="00A6688E">
      <w:pPr>
        <w:rPr>
          <w:del w:id="27" w:author="Муза Зеленская" w:date="2025-11-05T23:41:00Z"/>
        </w:rPr>
        <w:pPrChange w:id="28" w:author="Муза Зеленская" w:date="2025-11-05T23:39:00Z">
          <w:pPr>
            <w:pStyle w:val="ListParagraph"/>
          </w:pPr>
        </w:pPrChange>
      </w:pPr>
    </w:p>
    <w:p w14:paraId="2433931A" w14:textId="4F7CE8F1" w:rsidR="007100F2" w:rsidRPr="007100F2" w:rsidRDefault="007100F2" w:rsidP="007100F2">
      <w:pPr>
        <w:pStyle w:val="ListParagraph"/>
        <w:numPr>
          <w:ilvl w:val="0"/>
          <w:numId w:val="11"/>
        </w:numPr>
      </w:pPr>
      <w:r w:rsidRPr="007100F2">
        <w:rPr>
          <w:b/>
          <w:bCs/>
        </w:rPr>
        <w:t>Final SQL Task</w:t>
      </w:r>
      <w:r w:rsidRPr="007100F2">
        <w:br/>
        <w:t>I completed a series of real-world scenarios using SQL queries to explore and analyse demographic and economic data from a global cities database.</w:t>
      </w:r>
    </w:p>
    <w:p w14:paraId="699F0A69" w14:textId="77777777" w:rsidR="007100F2" w:rsidRPr="007100F2" w:rsidRDefault="007100F2" w:rsidP="007100F2">
      <w:r w:rsidRPr="007100F2">
        <w:t>The exercises included:</w:t>
      </w:r>
    </w:p>
    <w:p w14:paraId="155F404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Counting and filtering cities by population, region, and name patterns;</w:t>
      </w:r>
    </w:p>
    <w:p w14:paraId="0232A1D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Identifying the most and least populated cities and countries;</w:t>
      </w:r>
    </w:p>
    <w:p w14:paraId="6B787798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Calculating averages and population densities;</w:t>
      </w:r>
    </w:p>
    <w:p w14:paraId="0790FA09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Selecting and sorting data with specific limits;</w:t>
      </w:r>
    </w:p>
    <w:p w14:paraId="5FD4E064" w14:textId="77777777" w:rsidR="007100F2" w:rsidDel="0069538E" w:rsidRDefault="007100F2" w:rsidP="00EF001F">
      <w:pPr>
        <w:numPr>
          <w:ilvl w:val="0"/>
          <w:numId w:val="13"/>
        </w:numPr>
        <w:rPr>
          <w:del w:id="29" w:author="Муза Зеленская" w:date="2025-11-05T23:39:00Z"/>
        </w:rPr>
      </w:pPr>
      <w:r w:rsidRPr="007100F2">
        <w:t>Using aggregate functions (COUNT, AVG, MAX, MIN) and conditional filters (WHERE, BETWEEN, LIKE, ORDER BY, LIMIT).</w:t>
      </w:r>
    </w:p>
    <w:p w14:paraId="6A01BC64" w14:textId="77777777" w:rsidR="0069538E" w:rsidRPr="00EF001F" w:rsidRDefault="0069538E" w:rsidP="007100F2">
      <w:pPr>
        <w:numPr>
          <w:ilvl w:val="0"/>
          <w:numId w:val="13"/>
        </w:numPr>
        <w:rPr>
          <w:ins w:id="30" w:author="Муза Зеленская" w:date="2025-11-05T23:43:00Z"/>
        </w:rPr>
      </w:pPr>
    </w:p>
    <w:p w14:paraId="591AF9D3" w14:textId="77777777" w:rsidR="00EF001F" w:rsidRDefault="00EF001F">
      <w:pPr>
        <w:ind w:left="720"/>
        <w:rPr>
          <w:ins w:id="31" w:author="Муза Зеленская" w:date="2025-11-05T23:22:00Z"/>
        </w:rPr>
        <w:pPrChange w:id="32" w:author="Муза Зеленская" w:date="2025-11-05T23:43:00Z">
          <w:pPr/>
        </w:pPrChange>
      </w:pPr>
    </w:p>
    <w:p w14:paraId="56A81DB9" w14:textId="4A11D784" w:rsidR="00B378A9" w:rsidRDefault="0069538E" w:rsidP="00EF001F">
      <w:pPr>
        <w:rPr>
          <w:ins w:id="33" w:author="Муза Зеленская" w:date="2025-11-05T23:43:00Z"/>
        </w:rPr>
      </w:pPr>
      <w:ins w:id="34" w:author="Муза Зеленская" w:date="2025-11-05T23:43:00Z">
        <w:r>
          <w:rPr>
            <w:noProof/>
          </w:rPr>
          <w:drawing>
            <wp:inline distT="0" distB="0" distL="0" distR="0" wp14:anchorId="28757E13" wp14:editId="3205BBDA">
              <wp:extent cx="5257800" cy="3697460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0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1535" cy="37000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2F558F" w14:textId="77777777" w:rsidR="00C778AC" w:rsidRPr="007100F2" w:rsidRDefault="00C778AC" w:rsidP="00EF001F"/>
    <w:p w14:paraId="3830F3F3" w14:textId="6F538F96" w:rsidR="00012F3A" w:rsidRPr="007100F2" w:rsidRDefault="00012F3A" w:rsidP="007100F2">
      <w:r w:rsidRPr="00012F3A">
        <w:t>By the end of the week, I gained confidence in creating and managing databases, writing SQL queries, and analysing data from multiple tables.</w:t>
      </w:r>
    </w:p>
    <w:p w14:paraId="3918C25C" w14:textId="77777777" w:rsidR="009D314B" w:rsidRDefault="009D314B" w:rsidP="00FF339B"/>
    <w:p w14:paraId="667DD8B9" w14:textId="77777777" w:rsidR="000D6B93" w:rsidRPr="000D6B93" w:rsidRDefault="000D6B93" w:rsidP="000D6B93">
      <w:r w:rsidRPr="000D6B93">
        <w:rPr>
          <w:b/>
          <w:bCs/>
        </w:rPr>
        <w:t>Skill List</w:t>
      </w:r>
    </w:p>
    <w:p w14:paraId="04F03143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Database design and structure</w:t>
      </w:r>
    </w:p>
    <w:p w14:paraId="0D9E9B14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Creating tables</w:t>
      </w:r>
      <w:r w:rsidRPr="000D6B93">
        <w:t xml:space="preserve"> and defining </w:t>
      </w:r>
      <w:r w:rsidRPr="000D6B93">
        <w:rPr>
          <w:b/>
          <w:bCs/>
        </w:rPr>
        <w:t>primary and foreign keys</w:t>
      </w:r>
    </w:p>
    <w:p w14:paraId="18B00989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Writing SQL queries</w:t>
      </w:r>
      <w:r w:rsidRPr="000D6B93">
        <w:t xml:space="preserve"> (SELECT, </w:t>
      </w:r>
      <w:proofErr w:type="gramStart"/>
      <w:r w:rsidRPr="000D6B93">
        <w:t>WHERE</w:t>
      </w:r>
      <w:proofErr w:type="gramEnd"/>
      <w:r w:rsidRPr="000D6B93">
        <w:t>, ORDER BY, LIMIT)</w:t>
      </w:r>
    </w:p>
    <w:p w14:paraId="346A9A3F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Using JOINs</w:t>
      </w:r>
      <w:r w:rsidRPr="000D6B93">
        <w:t xml:space="preserve"> to combine data from multiple tables</w:t>
      </w:r>
    </w:p>
    <w:p w14:paraId="78AC35AE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Filtering, sorting, and aggregating data</w:t>
      </w:r>
    </w:p>
    <w:p w14:paraId="01944967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Inserting and updating records</w:t>
      </w:r>
      <w:r w:rsidRPr="000D6B93">
        <w:t xml:space="preserve"> in databases</w:t>
      </w:r>
    </w:p>
    <w:p w14:paraId="30D0AB31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Understanding relationships</w:t>
      </w:r>
      <w:r w:rsidRPr="000D6B93">
        <w:t xml:space="preserve"> (one-to-one, one-to-many, many-to-many)</w:t>
      </w:r>
    </w:p>
    <w:p w14:paraId="5044482C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Performing aggregate queries</w:t>
      </w:r>
      <w:r w:rsidRPr="000D6B93">
        <w:t xml:space="preserve"> and grouping results</w:t>
      </w:r>
    </w:p>
    <w:p w14:paraId="6691AF5D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Analysing real-world datasets</w:t>
      </w:r>
      <w:r w:rsidRPr="000D6B93">
        <w:t xml:space="preserve"> to extract insights</w:t>
      </w:r>
    </w:p>
    <w:p w14:paraId="1DA9EEAB" w14:textId="04A403E2" w:rsidR="00EA528B" w:rsidRPr="00FC2AF7" w:rsidRDefault="00EA528B" w:rsidP="00EA528B">
      <w:pPr>
        <w:rPr>
          <w:ins w:id="35" w:author="Муза Зеленская" w:date="2025-11-06T01:34:00Z"/>
          <w:rPrChange w:id="36" w:author="Муза Зеленская" w:date="2025-11-06T02:26:00Z">
            <w:rPr>
              <w:ins w:id="37" w:author="Муза Зеленская" w:date="2025-11-06T01:34:00Z"/>
              <w:lang w:val="ru-RU"/>
            </w:rPr>
          </w:rPrChange>
        </w:rPr>
      </w:pPr>
    </w:p>
    <w:p w14:paraId="2FC75B59" w14:textId="77777777" w:rsidR="003500FC" w:rsidRPr="00FC2AF7" w:rsidRDefault="003500FC" w:rsidP="00EA528B">
      <w:pPr>
        <w:rPr>
          <w:rPrChange w:id="38" w:author="Муза Зеленская" w:date="2025-11-06T02:26:00Z">
            <w:rPr>
              <w:lang w:val="ru-RU"/>
            </w:rPr>
          </w:rPrChange>
        </w:rPr>
      </w:pPr>
    </w:p>
    <w:p w14:paraId="7910C96C" w14:textId="5EFFB2A4" w:rsidR="00EA528B" w:rsidRPr="00FF339B" w:rsidDel="003500FC" w:rsidRDefault="00EA528B" w:rsidP="00EA528B">
      <w:pPr>
        <w:rPr>
          <w:del w:id="39" w:author="Муза Зеленская" w:date="2025-11-06T01:34:00Z"/>
        </w:rPr>
      </w:pPr>
    </w:p>
    <w:p w14:paraId="41B23309" w14:textId="1275280E" w:rsidR="00FF339B" w:rsidRPr="003500FC" w:rsidDel="003500FC" w:rsidRDefault="00FC2AF7" w:rsidP="00FF339B">
      <w:pPr>
        <w:rPr>
          <w:del w:id="40" w:author="Муза Зеленская" w:date="2025-11-06T01:34:00Z"/>
          <w:lang w:val="ru-RU"/>
          <w:rPrChange w:id="41" w:author="Муза Зеленская" w:date="2025-11-06T01:34:00Z">
            <w:rPr>
              <w:del w:id="42" w:author="Муза Зеленская" w:date="2025-11-06T01:34:00Z"/>
            </w:rPr>
          </w:rPrChange>
        </w:rPr>
      </w:pPr>
      <w:del w:id="43" w:author="Муза Зеленская" w:date="2025-11-06T01:34:00Z">
        <w:r>
          <w:pict w14:anchorId="44316F11">
            <v:rect id="_x0000_i1036" style="width:0;height:1.5pt" o:hralign="center" o:hrstd="t" o:hr="t" fillcolor="#a0a0a0" stroked="f"/>
          </w:pict>
        </w:r>
      </w:del>
    </w:p>
    <w:p w14:paraId="6C5CB2EA" w14:textId="76D4444F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4 — Microsoft Azure</w:t>
      </w:r>
    </w:p>
    <w:p w14:paraId="3B48A242" w14:textId="1910A52D" w:rsidR="00FF339B" w:rsidRDefault="00FF339B" w:rsidP="00FF339B">
      <w:pPr>
        <w:rPr>
          <w:ins w:id="44" w:author="Муза Зеленская" w:date="2025-11-06T01:58:00Z"/>
        </w:rPr>
      </w:pPr>
      <w:r w:rsidRPr="00FF339B">
        <w:t xml:space="preserve">During the fourth week of the </w:t>
      </w:r>
      <w:r w:rsidRPr="00FF339B">
        <w:rPr>
          <w:b/>
          <w:bCs/>
        </w:rPr>
        <w:t>Just IT Data Technician Bootcamp</w:t>
      </w:r>
      <w:r w:rsidRPr="00FF339B">
        <w:t xml:space="preserve">, I focused on learning about </w:t>
      </w:r>
      <w:r w:rsidRPr="00FF339B">
        <w:rPr>
          <w:b/>
          <w:bCs/>
        </w:rPr>
        <w:t>Microsoft Azure</w:t>
      </w:r>
      <w:r w:rsidRPr="00FF339B">
        <w:t xml:space="preserve"> and how cloud services support modern data management.</w:t>
      </w:r>
      <w:r w:rsidRPr="00FF339B">
        <w:br/>
        <w:t xml:space="preserve">I studied different types of clouds (public, private, hybrid, community) and cloud service models such as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>, learning how businesses use them in real-world situations.</w:t>
      </w:r>
      <w:r w:rsidRPr="00FF339B">
        <w:br/>
        <w:t>I also explored UK data protection laws</w:t>
      </w:r>
      <w:ins w:id="45" w:author="Муза Зеленская" w:date="2025-11-06T01:28:00Z">
        <w:r w:rsidR="006D267E">
          <w:t>,</w:t>
        </w:r>
      </w:ins>
      <w:r w:rsidRPr="00FF339B">
        <w:t xml:space="preserve"> including the </w:t>
      </w:r>
      <w:r w:rsidRPr="00FF339B">
        <w:rPr>
          <w:b/>
          <w:bCs/>
        </w:rPr>
        <w:t>Computer Misuse Act</w:t>
      </w:r>
      <w:r w:rsidRPr="00FF339B">
        <w:t xml:space="preserve">, </w:t>
      </w:r>
      <w:r w:rsidRPr="00FF339B">
        <w:rPr>
          <w:b/>
          <w:bCs/>
        </w:rPr>
        <w:t>GDPR</w:t>
      </w:r>
      <w:r w:rsidRPr="00FF339B">
        <w:t xml:space="preserve">, and the </w:t>
      </w:r>
      <w:r w:rsidRPr="00FF339B">
        <w:rPr>
          <w:b/>
          <w:bCs/>
        </w:rPr>
        <w:t>Data Protection Act 2018</w:t>
      </w:r>
      <w:r w:rsidRPr="00FF339B">
        <w:t xml:space="preserve">, understanding how they </w:t>
      </w:r>
      <w:ins w:id="46" w:author="Муза Зеленская" w:date="2025-11-06T01:29:00Z">
        <w:r w:rsidR="00DE74C5" w:rsidRPr="00DE74C5">
          <w:rPr>
            <w:rStyle w:val="Strong"/>
            <w:b w:val="0"/>
            <w:bCs w:val="0"/>
            <w:rPrChange w:id="47" w:author="Муза Зеленская" w:date="2025-11-06T01:29:00Z">
              <w:rPr>
                <w:rStyle w:val="Strong"/>
              </w:rPr>
            </w:rPrChange>
          </w:rPr>
          <w:t>support</w:t>
        </w:r>
        <w:r w:rsidR="00DE74C5">
          <w:t xml:space="preserve"> </w:t>
        </w:r>
      </w:ins>
      <w:del w:id="48" w:author="Муза Зеленская" w:date="2025-11-06T01:28:00Z">
        <w:r w:rsidRPr="00FF339B" w:rsidDel="006D267E">
          <w:delText xml:space="preserve">ensure </w:delText>
        </w:r>
      </w:del>
      <w:r w:rsidRPr="00FF339B">
        <w:t>the safe use of digital data.</w:t>
      </w:r>
    </w:p>
    <w:p w14:paraId="2557C56E" w14:textId="77777777" w:rsidR="00E8114C" w:rsidRDefault="00E8114C" w:rsidP="00FF339B">
      <w:pPr>
        <w:rPr>
          <w:ins w:id="49" w:author="Муза Зеленская" w:date="2025-11-06T01:58:00Z"/>
        </w:rPr>
      </w:pPr>
    </w:p>
    <w:p w14:paraId="2367FE08" w14:textId="77777777" w:rsidR="00E8114C" w:rsidRDefault="00E8114C" w:rsidP="00FF339B">
      <w:pPr>
        <w:rPr>
          <w:ins w:id="50" w:author="Муза Зеленская" w:date="2025-11-06T01:58:00Z"/>
        </w:rPr>
      </w:pPr>
    </w:p>
    <w:p w14:paraId="14B1FAB1" w14:textId="77777777" w:rsidR="00E8114C" w:rsidRDefault="00E8114C" w:rsidP="00FF339B">
      <w:pPr>
        <w:rPr>
          <w:ins w:id="51" w:author="Муза Зеленская" w:date="2025-11-06T01:58:00Z"/>
        </w:rPr>
      </w:pPr>
    </w:p>
    <w:p w14:paraId="6CFAF6CF" w14:textId="77777777" w:rsidR="00E8114C" w:rsidRDefault="00E8114C" w:rsidP="00FF339B">
      <w:pPr>
        <w:rPr>
          <w:ins w:id="52" w:author="Муза Зеленская" w:date="2025-11-06T01:58:00Z"/>
        </w:rPr>
      </w:pPr>
    </w:p>
    <w:p w14:paraId="61B5A3E0" w14:textId="77777777" w:rsidR="00E8114C" w:rsidRDefault="00E8114C" w:rsidP="00FF339B">
      <w:pPr>
        <w:rPr>
          <w:ins w:id="53" w:author="Муза Зеленская" w:date="2025-11-06T01:58:00Z"/>
        </w:rPr>
      </w:pPr>
    </w:p>
    <w:p w14:paraId="4F8B09D6" w14:textId="77777777" w:rsidR="00E8114C" w:rsidRDefault="00E8114C" w:rsidP="00FF339B">
      <w:pPr>
        <w:rPr>
          <w:ins w:id="54" w:author="Муза Зеленская" w:date="2025-11-06T01:58:00Z"/>
        </w:rPr>
      </w:pPr>
    </w:p>
    <w:p w14:paraId="7961708D" w14:textId="77777777" w:rsidR="00E8114C" w:rsidRDefault="00E8114C" w:rsidP="00FF339B">
      <w:pPr>
        <w:rPr>
          <w:ins w:id="55" w:author="Муза Зеленская" w:date="2025-11-06T01:58:00Z"/>
        </w:rPr>
      </w:pPr>
    </w:p>
    <w:p w14:paraId="54E4D0FB" w14:textId="77777777" w:rsidR="00E8114C" w:rsidRDefault="00E8114C" w:rsidP="00FF339B">
      <w:pPr>
        <w:rPr>
          <w:ins w:id="56" w:author="Муза Зеленская" w:date="2025-11-06T01:58:00Z"/>
        </w:rPr>
      </w:pPr>
    </w:p>
    <w:p w14:paraId="416F09E4" w14:textId="77777777" w:rsidR="00E8114C" w:rsidRDefault="00E8114C" w:rsidP="00FF339B">
      <w:pPr>
        <w:rPr>
          <w:ins w:id="57" w:author="Муза Зеленская" w:date="2025-11-06T01:58:00Z"/>
        </w:rPr>
      </w:pPr>
    </w:p>
    <w:p w14:paraId="01498D73" w14:textId="63B459D1" w:rsidR="00E8114C" w:rsidRDefault="00E8114C" w:rsidP="00FF339B">
      <w:pPr>
        <w:rPr>
          <w:ins w:id="58" w:author="Муза Зеленская" w:date="2025-11-06T01:56:00Z"/>
        </w:rPr>
      </w:pPr>
      <w:ins w:id="59" w:author="Муза Зеленская" w:date="2025-11-06T01:59:00Z">
        <w:r>
          <w:rPr>
            <w:noProof/>
          </w:rPr>
          <w:lastRenderedPageBreak/>
          <w:drawing>
            <wp:inline distT="0" distB="0" distL="0" distR="0" wp14:anchorId="7228F9C9" wp14:editId="7BD106F4">
              <wp:extent cx="6645910" cy="8232775"/>
              <wp:effectExtent l="0" t="0" r="254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9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8232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D84B35" w14:textId="4711913E" w:rsidR="006C4D31" w:rsidRPr="00FF339B" w:rsidRDefault="00254656" w:rsidP="00FF339B">
      <w:ins w:id="60" w:author="Муза Зеленская" w:date="2025-11-06T01:57:00Z">
        <w:r>
          <w:rPr>
            <w:noProof/>
          </w:rPr>
          <w:lastRenderedPageBreak/>
          <w:drawing>
            <wp:inline distT="0" distB="0" distL="0" distR="0" wp14:anchorId="7B181107" wp14:editId="35C0F8B2">
              <wp:extent cx="6367145" cy="977773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7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67145" cy="9777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1143039" w14:textId="77777777" w:rsidR="00254656" w:rsidRDefault="00FF339B" w:rsidP="00FF339B">
      <w:pPr>
        <w:rPr>
          <w:ins w:id="61" w:author="Муза Зеленская" w:date="2025-11-06T02:00:00Z"/>
        </w:rPr>
      </w:pPr>
      <w:r w:rsidRPr="00FF339B">
        <w:lastRenderedPageBreak/>
        <w:t xml:space="preserve">During the labs, I completed Azure learning paths on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 data</w:t>
      </w:r>
      <w:r w:rsidRPr="00FF339B">
        <w:t xml:space="preserve"> in Azure.</w:t>
      </w:r>
    </w:p>
    <w:p w14:paraId="325AA8F2" w14:textId="5AFB5900" w:rsidR="004A5722" w:rsidRDefault="004A5722" w:rsidP="00FF339B">
      <w:pPr>
        <w:rPr>
          <w:ins w:id="62" w:author="Муза Зеленская" w:date="2025-11-06T01:57:00Z"/>
        </w:rPr>
      </w:pPr>
      <w:moveToRangeStart w:id="63" w:author="Муза Зеленская" w:date="2025-11-06T02:00:00Z" w:name="move213286859"/>
      <w:moveTo w:id="64" w:author="Муза Зеленская" w:date="2025-11-06T02:00:00Z">
        <w:r>
          <w:rPr>
            <w:noProof/>
          </w:rPr>
          <w:drawing>
            <wp:inline distT="0" distB="0" distL="0" distR="0" wp14:anchorId="7792367B" wp14:editId="3F40F296">
              <wp:extent cx="4503420" cy="6617867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  <w:moveToRangeEnd w:id="63"/>
    </w:p>
    <w:p w14:paraId="6C85A381" w14:textId="274EB220" w:rsidR="00FF339B" w:rsidRPr="00FC2AF7" w:rsidRDefault="00FF339B" w:rsidP="00FF339B">
      <w:r w:rsidRPr="00FF339B">
        <w:br/>
        <w:t xml:space="preserve">As part of a business scenario, I created a report for a small company called </w:t>
      </w:r>
      <w:r w:rsidRPr="009336C8">
        <w:rPr>
          <w:rPrChange w:id="65" w:author="Муза Зеленская" w:date="2025-11-06T01:32:00Z">
            <w:rPr>
              <w:i/>
              <w:iCs/>
            </w:rPr>
          </w:rPrChange>
        </w:rPr>
        <w:t>“Paws &amp; Whiskers”</w:t>
      </w:r>
      <w:r w:rsidRPr="009336C8">
        <w:t>,</w:t>
      </w:r>
      <w:r w:rsidRPr="00FF339B">
        <w:t xml:space="preserve"> explaining how to migrate from Excel to Azure using services such as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Data Factory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Power BI</w:t>
      </w:r>
      <w:r w:rsidRPr="00FF339B">
        <w:t>.</w:t>
      </w:r>
      <w:del w:id="66" w:author="Муза Зеленская" w:date="2025-11-06T01:31:00Z">
        <w:r w:rsidRPr="00FF339B" w:rsidDel="009336C8">
          <w:br/>
          <w:delText>By the end of the week, I understood how to design secure cloud data systems, recommend Azure tools for different tasks, and ensure compliance with UK and EU regulations.</w:delText>
        </w:r>
      </w:del>
    </w:p>
    <w:p w14:paraId="4CB6CF65" w14:textId="4AAE8B0F" w:rsidR="00275E12" w:rsidRPr="00FF339B" w:rsidRDefault="00275E12" w:rsidP="00FF339B">
      <w:moveFromRangeStart w:id="67" w:author="Муза Зеленская" w:date="2025-11-06T02:00:00Z" w:name="move213286859"/>
      <w:moveFrom w:id="68" w:author="Муза Зеленская" w:date="2025-11-06T02:00:00Z">
        <w:r w:rsidDel="004A5722">
          <w:rPr>
            <w:noProof/>
          </w:rPr>
          <w:drawing>
            <wp:inline distT="0" distB="0" distL="0" distR="0" wp14:anchorId="34561ECA" wp14:editId="25198CAD">
              <wp:extent cx="4503420" cy="6617867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  <w:moveFromRangeEnd w:id="67"/>
    </w:p>
    <w:p w14:paraId="5DDE6A6C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38A59411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Understanding cloud computing and its benefits</w:t>
      </w:r>
    </w:p>
    <w:p w14:paraId="432E1A0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Explaining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 xml:space="preserve"> models</w:t>
      </w:r>
    </w:p>
    <w:p w14:paraId="5AAA68AC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lastRenderedPageBreak/>
        <w:t>Identifying types of cloud: public, private, hybrid, community</w:t>
      </w:r>
    </w:p>
    <w:p w14:paraId="567E634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Knowledge of data protection laws (GDPR, DPA 2018, Computer Misuse Act)</w:t>
      </w:r>
    </w:p>
    <w:p w14:paraId="49B4727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Using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Data Factory</w:t>
      </w:r>
    </w:p>
    <w:p w14:paraId="2A99065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Understanding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</w:t>
      </w:r>
      <w:r w:rsidRPr="00FF339B">
        <w:t xml:space="preserve"> data in Azure</w:t>
      </w:r>
    </w:p>
    <w:p w14:paraId="4B961FA3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Data modelling and migration from Excel to Azure</w:t>
      </w:r>
    </w:p>
    <w:p w14:paraId="594881BC" w14:textId="0A37CA52" w:rsidR="00FF339B" w:rsidRPr="00FF339B" w:rsidDel="00BB1C2C" w:rsidRDefault="00FF339B" w:rsidP="00FF339B">
      <w:pPr>
        <w:numPr>
          <w:ilvl w:val="0"/>
          <w:numId w:val="4"/>
        </w:numPr>
        <w:rPr>
          <w:del w:id="69" w:author="Муза Зеленская" w:date="2025-11-06T01:30:00Z"/>
        </w:rPr>
      </w:pPr>
      <w:del w:id="70" w:author="Муза Зеленская" w:date="2025-11-06T01:30:00Z">
        <w:r w:rsidRPr="00FF339B" w:rsidDel="00BB1C2C">
          <w:delText>Designing secure and scalable data solutions</w:delText>
        </w:r>
      </w:del>
    </w:p>
    <w:p w14:paraId="2F54EA58" w14:textId="4F067776" w:rsidR="00854EF1" w:rsidRDefault="00FF339B" w:rsidP="00854EF1">
      <w:pPr>
        <w:numPr>
          <w:ilvl w:val="0"/>
          <w:numId w:val="4"/>
        </w:numPr>
        <w:rPr>
          <w:ins w:id="71" w:author="Муза Зеленская" w:date="2025-11-06T01:58:00Z"/>
        </w:rPr>
      </w:pPr>
      <w:r w:rsidRPr="00FF339B">
        <w:t xml:space="preserve">Creating dashboards with </w:t>
      </w:r>
      <w:r w:rsidRPr="00FF339B">
        <w:rPr>
          <w:b/>
          <w:bCs/>
        </w:rPr>
        <w:t>Power BI</w:t>
      </w:r>
      <w:r w:rsidRPr="00FF339B">
        <w:t xml:space="preserve"> for business insights</w:t>
      </w:r>
    </w:p>
    <w:p w14:paraId="649B896F" w14:textId="77777777" w:rsidR="00E8114C" w:rsidRDefault="00E8114C" w:rsidP="00E8114C">
      <w:pPr>
        <w:ind w:left="720"/>
        <w:rPr>
          <w:ins w:id="72" w:author="Муза Зеленская" w:date="2025-11-06T02:01:00Z"/>
        </w:rPr>
      </w:pPr>
    </w:p>
    <w:p w14:paraId="1482DAC5" w14:textId="77777777" w:rsidR="00122E2D" w:rsidRDefault="00122E2D">
      <w:pPr>
        <w:ind w:left="720"/>
        <w:rPr>
          <w:ins w:id="73" w:author="Муза Зеленская" w:date="2025-11-05T23:44:00Z"/>
        </w:rPr>
        <w:pPrChange w:id="74" w:author="Муза Зеленская" w:date="2025-11-06T01:58:00Z">
          <w:pPr/>
        </w:pPrChange>
      </w:pPr>
    </w:p>
    <w:p w14:paraId="10EBC84A" w14:textId="7A0B30B1" w:rsidR="00854EF1" w:rsidRPr="00FF339B" w:rsidDel="000A39A8" w:rsidRDefault="00854EF1">
      <w:pPr>
        <w:rPr>
          <w:del w:id="75" w:author="Муза Зеленская" w:date="2025-11-06T01:30:00Z"/>
        </w:rPr>
        <w:pPrChange w:id="76" w:author="Муза Зеленская" w:date="2025-11-05T23:44:00Z">
          <w:pPr>
            <w:numPr>
              <w:numId w:val="4"/>
            </w:numPr>
            <w:tabs>
              <w:tab w:val="num" w:pos="720"/>
            </w:tabs>
            <w:ind w:left="720" w:hanging="360"/>
          </w:pPr>
        </w:pPrChange>
      </w:pPr>
    </w:p>
    <w:p w14:paraId="739F5E00" w14:textId="1A57F47C" w:rsidR="00FF339B" w:rsidRPr="000A39A8" w:rsidDel="000A39A8" w:rsidRDefault="00FC2AF7" w:rsidP="00FF339B">
      <w:pPr>
        <w:rPr>
          <w:del w:id="77" w:author="Муза Зеленская" w:date="2025-11-06T01:30:00Z"/>
          <w:lang w:val="ru-RU"/>
          <w:rPrChange w:id="78" w:author="Муза Зеленская" w:date="2025-11-06T01:30:00Z">
            <w:rPr>
              <w:del w:id="79" w:author="Муза Зеленская" w:date="2025-11-06T01:30:00Z"/>
            </w:rPr>
          </w:rPrChange>
        </w:rPr>
      </w:pPr>
      <w:del w:id="80" w:author="Муза Зеленская" w:date="2025-11-06T01:30:00Z">
        <w:r>
          <w:pict w14:anchorId="377ECB26">
            <v:rect id="_x0000_i1037" style="width:0;height:1.5pt" o:hralign="center" o:hrstd="t" o:hr="t" fillcolor="#a0a0a0" stroked="f"/>
          </w:pict>
        </w:r>
      </w:del>
    </w:p>
    <w:p w14:paraId="43E6175E" w14:textId="622FADBB" w:rsidR="00FF339B" w:rsidRPr="00854EF1" w:rsidRDefault="00FF339B" w:rsidP="00FF339B">
      <w:pPr>
        <w:rPr>
          <w:b/>
          <w:bCs/>
          <w:sz w:val="36"/>
          <w:szCs w:val="36"/>
          <w:rPrChange w:id="81" w:author="Муза Зеленская" w:date="2025-11-05T23:44:00Z">
            <w:rPr>
              <w:b/>
              <w:bCs/>
            </w:rPr>
          </w:rPrChange>
        </w:rPr>
      </w:pPr>
      <w:r w:rsidRPr="00854EF1">
        <w:rPr>
          <w:b/>
          <w:bCs/>
          <w:sz w:val="36"/>
          <w:szCs w:val="36"/>
          <w:rPrChange w:id="82" w:author="Муза Зеленская" w:date="2025-11-05T23:44:00Z">
            <w:rPr>
              <w:b/>
              <w:bCs/>
            </w:rPr>
          </w:rPrChange>
        </w:rPr>
        <w:t>Week 5 — Python</w:t>
      </w:r>
    </w:p>
    <w:p w14:paraId="0ABAC717" w14:textId="77777777" w:rsidR="0037302E" w:rsidRDefault="00FF339B" w:rsidP="00FF339B">
      <w:pPr>
        <w:rPr>
          <w:ins w:id="83" w:author="Муза Зеленская" w:date="2025-11-05T23:48:00Z"/>
        </w:rPr>
      </w:pPr>
      <w:r w:rsidRPr="00FF339B">
        <w:t xml:space="preserve">During the fifth week of the </w:t>
      </w:r>
      <w:r w:rsidRPr="00FF339B">
        <w:rPr>
          <w:b/>
          <w:bCs/>
        </w:rPr>
        <w:t>Just IT Data Technician Bootcamp</w:t>
      </w:r>
      <w:r w:rsidRPr="00FF339B">
        <w:t xml:space="preserve">, I learned how to use </w:t>
      </w:r>
      <w:r w:rsidRPr="00FF339B">
        <w:rPr>
          <w:b/>
          <w:bCs/>
        </w:rPr>
        <w:t>Python</w:t>
      </w:r>
      <w:r w:rsidRPr="00FF339B">
        <w:t xml:space="preserve"> for data analysis and automation.</w:t>
      </w:r>
      <w:r w:rsidRPr="00FF339B">
        <w:br/>
        <w:t xml:space="preserve">I started with simple coding tasks such as </w:t>
      </w:r>
      <w:proofErr w:type="spellStart"/>
      <w:r w:rsidRPr="00FF339B">
        <w:rPr>
          <w:b/>
          <w:bCs/>
        </w:rPr>
        <w:t>FizzBuzz</w:t>
      </w:r>
      <w:proofErr w:type="spellEnd"/>
      <w:r w:rsidRPr="00FF339B">
        <w:t>, where I practised loops, conditions, and logic.</w:t>
      </w:r>
    </w:p>
    <w:p w14:paraId="41B9E6E5" w14:textId="0ED31C1B" w:rsidR="00A220B4" w:rsidRPr="00A220B4" w:rsidRDefault="00A220B4" w:rsidP="00A220B4">
      <w:pPr>
        <w:rPr>
          <w:ins w:id="84" w:author="Муза Зеленская" w:date="2025-11-06T00:14:00Z"/>
        </w:rPr>
      </w:pPr>
      <w:ins w:id="85" w:author="Муза Зеленская" w:date="2025-11-06T00:14:00Z">
        <w:r w:rsidRPr="00A220B4">
          <w:t>Wr</w:t>
        </w:r>
        <w:r w:rsidR="001C0BDA">
          <w:t>o</w:t>
        </w:r>
        <w:r w:rsidRPr="00A220B4">
          <w:t>te the code:</w:t>
        </w:r>
      </w:ins>
    </w:p>
    <w:p w14:paraId="13DBB091" w14:textId="77777777" w:rsidR="00A220B4" w:rsidRPr="00A220B4" w:rsidRDefault="00A220B4" w:rsidP="00A220B4">
      <w:pPr>
        <w:numPr>
          <w:ilvl w:val="0"/>
          <w:numId w:val="16"/>
        </w:numPr>
        <w:rPr>
          <w:ins w:id="86" w:author="Муза Зеленская" w:date="2025-11-06T00:14:00Z"/>
        </w:rPr>
      </w:pPr>
      <w:ins w:id="87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88" w:author="Муза Зеленская" w:date="2025-11-06T00:15:00Z">
              <w:rPr/>
            </w:rPrChange>
          </w:rPr>
          <w:t>import CSV</w:t>
        </w:r>
        <w:r w:rsidRPr="00A220B4">
          <w:t xml:space="preserve"> files into </w:t>
        </w:r>
        <w:proofErr w:type="spellStart"/>
        <w:r w:rsidRPr="00A220B4">
          <w:t>DataFrames</w:t>
        </w:r>
        <w:proofErr w:type="spellEnd"/>
        <w:r w:rsidRPr="00A220B4">
          <w:t>;</w:t>
        </w:r>
      </w:ins>
    </w:p>
    <w:p w14:paraId="6E116830" w14:textId="77777777" w:rsidR="00A220B4" w:rsidRPr="00A220B4" w:rsidRDefault="00A220B4" w:rsidP="00A220B4">
      <w:pPr>
        <w:numPr>
          <w:ilvl w:val="0"/>
          <w:numId w:val="16"/>
        </w:numPr>
        <w:rPr>
          <w:ins w:id="89" w:author="Муза Зеленская" w:date="2025-11-06T00:14:00Z"/>
        </w:rPr>
      </w:pPr>
      <w:ins w:id="90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1" w:author="Муза Зеленская" w:date="2025-11-06T00:15:00Z">
              <w:rPr/>
            </w:rPrChange>
          </w:rPr>
          <w:t>display</w:t>
        </w:r>
        <w:r w:rsidRPr="00A220B4">
          <w:t xml:space="preserve"> the first 5 rows of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2CD6FE83" w14:textId="77777777" w:rsidR="00A220B4" w:rsidRPr="00A220B4" w:rsidRDefault="00A220B4" w:rsidP="00A220B4">
      <w:pPr>
        <w:numPr>
          <w:ilvl w:val="0"/>
          <w:numId w:val="16"/>
        </w:numPr>
        <w:rPr>
          <w:ins w:id="92" w:author="Муза Зеленская" w:date="2025-11-06T00:14:00Z"/>
        </w:rPr>
      </w:pPr>
      <w:ins w:id="93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4" w:author="Муза Зеленская" w:date="2025-11-06T00:15:00Z">
              <w:rPr/>
            </w:rPrChange>
          </w:rPr>
          <w:t>get information</w:t>
        </w:r>
        <w:r w:rsidRPr="00A220B4">
          <w:t xml:space="preserve"> and summary </w:t>
        </w:r>
        <w:r w:rsidRPr="001C0BDA">
          <w:rPr>
            <w:b/>
            <w:bCs/>
            <w:rPrChange w:id="95" w:author="Муза Зеленская" w:date="2025-11-06T00:15:00Z">
              <w:rPr/>
            </w:rPrChange>
          </w:rPr>
          <w:t>statistics</w:t>
        </w:r>
        <w:r w:rsidRPr="00A220B4">
          <w:t xml:space="preserve"> about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4EEEB1D8" w14:textId="77777777" w:rsidR="00A220B4" w:rsidRPr="00A220B4" w:rsidRDefault="00A220B4" w:rsidP="00A220B4">
      <w:pPr>
        <w:numPr>
          <w:ilvl w:val="0"/>
          <w:numId w:val="16"/>
        </w:numPr>
        <w:rPr>
          <w:ins w:id="96" w:author="Муза Зеленская" w:date="2025-11-06T00:14:00Z"/>
        </w:rPr>
      </w:pPr>
      <w:ins w:id="97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8" w:author="Муза Зеленская" w:date="2025-11-06T00:15:00Z">
              <w:rPr/>
            </w:rPrChange>
          </w:rPr>
          <w:t>select</w:t>
        </w:r>
        <w:r w:rsidRPr="00A220B4">
          <w:t xml:space="preserve"> specific columns and rows;</w:t>
        </w:r>
      </w:ins>
    </w:p>
    <w:p w14:paraId="36298589" w14:textId="77777777" w:rsidR="00A220B4" w:rsidRPr="00A220B4" w:rsidRDefault="00A220B4" w:rsidP="00A220B4">
      <w:pPr>
        <w:numPr>
          <w:ilvl w:val="0"/>
          <w:numId w:val="16"/>
        </w:numPr>
        <w:rPr>
          <w:ins w:id="99" w:author="Муза Зеленская" w:date="2025-11-06T00:14:00Z"/>
        </w:rPr>
      </w:pPr>
      <w:ins w:id="100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1" w:author="Муза Зеленская" w:date="2025-11-06T00:15:00Z">
              <w:rPr/>
            </w:rPrChange>
          </w:rPr>
          <w:t>add a new column</w:t>
        </w:r>
        <w:r w:rsidRPr="00A220B4">
          <w:t xml:space="preserve"> based on a condition;</w:t>
        </w:r>
      </w:ins>
    </w:p>
    <w:p w14:paraId="71F498FB" w14:textId="77777777" w:rsidR="00A220B4" w:rsidRPr="00A220B4" w:rsidRDefault="00A220B4" w:rsidP="00A220B4">
      <w:pPr>
        <w:numPr>
          <w:ilvl w:val="0"/>
          <w:numId w:val="16"/>
        </w:numPr>
        <w:rPr>
          <w:ins w:id="102" w:author="Муза Зеленская" w:date="2025-11-06T00:14:00Z"/>
        </w:rPr>
      </w:pPr>
      <w:ins w:id="103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4" w:author="Муза Зеленская" w:date="2025-11-06T00:15:00Z">
              <w:rPr/>
            </w:rPrChange>
          </w:rPr>
          <w:t>rename</w:t>
        </w:r>
        <w:r w:rsidRPr="00A220B4">
          <w:t xml:space="preserve"> and </w:t>
        </w:r>
        <w:r w:rsidRPr="001C0BDA">
          <w:rPr>
            <w:b/>
            <w:bCs/>
            <w:rPrChange w:id="105" w:author="Муза Зеленская" w:date="2025-11-06T00:15:00Z">
              <w:rPr/>
            </w:rPrChange>
          </w:rPr>
          <w:t>drop</w:t>
        </w:r>
        <w:r w:rsidRPr="00A220B4">
          <w:t xml:space="preserve"> columns;</w:t>
        </w:r>
      </w:ins>
    </w:p>
    <w:p w14:paraId="4F9DC893" w14:textId="77777777" w:rsidR="00A220B4" w:rsidRPr="00A220B4" w:rsidRDefault="00A220B4" w:rsidP="00A220B4">
      <w:pPr>
        <w:numPr>
          <w:ilvl w:val="0"/>
          <w:numId w:val="16"/>
        </w:numPr>
        <w:rPr>
          <w:ins w:id="106" w:author="Муза Зеленская" w:date="2025-11-06T00:14:00Z"/>
        </w:rPr>
      </w:pPr>
      <w:ins w:id="107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08" w:author="Муза Зеленская" w:date="2025-11-06T00:15:00Z">
              <w:rPr/>
            </w:rPrChange>
          </w:rPr>
          <w:t>group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a column and calculate the mean mark for each group;</w:t>
        </w:r>
      </w:ins>
    </w:p>
    <w:p w14:paraId="73247EC0" w14:textId="77777777" w:rsidR="00A220B4" w:rsidRPr="00A220B4" w:rsidRDefault="00A220B4" w:rsidP="00A220B4">
      <w:pPr>
        <w:numPr>
          <w:ilvl w:val="0"/>
          <w:numId w:val="16"/>
        </w:numPr>
        <w:rPr>
          <w:ins w:id="109" w:author="Муза Зеленская" w:date="2025-11-06T00:14:00Z"/>
        </w:rPr>
      </w:pPr>
      <w:ins w:id="110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1" w:author="Муза Зеленская" w:date="2025-11-06T00:15:00Z">
              <w:rPr/>
            </w:rPrChange>
          </w:rPr>
          <w:t>count</w:t>
        </w:r>
        <w:r w:rsidRPr="00A220B4">
          <w:t xml:space="preserve"> the number of students in each class;</w:t>
        </w:r>
      </w:ins>
    </w:p>
    <w:p w14:paraId="5A1F734D" w14:textId="77777777" w:rsidR="00A220B4" w:rsidRPr="00A220B4" w:rsidRDefault="00A220B4" w:rsidP="00A220B4">
      <w:pPr>
        <w:numPr>
          <w:ilvl w:val="0"/>
          <w:numId w:val="16"/>
        </w:numPr>
        <w:rPr>
          <w:ins w:id="112" w:author="Муза Зеленская" w:date="2025-11-06T00:14:00Z"/>
        </w:rPr>
      </w:pPr>
      <w:ins w:id="113" w:author="Муза Зеленская" w:date="2025-11-06T00:14:00Z">
        <w:r w:rsidRPr="00A220B4">
          <w:t xml:space="preserve">to calculate the </w:t>
        </w:r>
        <w:r w:rsidRPr="00B413C9">
          <w:rPr>
            <w:b/>
            <w:bCs/>
            <w:rPrChange w:id="114" w:author="Муза Зеленская" w:date="2025-11-06T00:15:00Z">
              <w:rPr/>
            </w:rPrChange>
          </w:rPr>
          <w:t>average</w:t>
        </w:r>
        <w:r w:rsidRPr="00A220B4">
          <w:t xml:space="preserve"> mark for each gender;</w:t>
        </w:r>
      </w:ins>
    </w:p>
    <w:p w14:paraId="03972C04" w14:textId="77777777" w:rsidR="00A220B4" w:rsidRPr="00A220B4" w:rsidRDefault="00A220B4" w:rsidP="00A220B4">
      <w:pPr>
        <w:numPr>
          <w:ilvl w:val="0"/>
          <w:numId w:val="16"/>
        </w:numPr>
        <w:rPr>
          <w:ins w:id="115" w:author="Муза Зеленская" w:date="2025-11-06T00:14:00Z"/>
        </w:rPr>
      </w:pPr>
      <w:ins w:id="116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7" w:author="Муза Зеленская" w:date="2025-11-06T00:16:00Z">
              <w:rPr/>
            </w:rPrChange>
          </w:rPr>
          <w:t>create a pivot table</w:t>
        </w:r>
        <w:r w:rsidRPr="00A220B4">
          <w:t>;</w:t>
        </w:r>
      </w:ins>
    </w:p>
    <w:p w14:paraId="59803D2A" w14:textId="77777777" w:rsidR="00A220B4" w:rsidRPr="00A220B4" w:rsidRDefault="00A220B4" w:rsidP="00A220B4">
      <w:pPr>
        <w:numPr>
          <w:ilvl w:val="0"/>
          <w:numId w:val="16"/>
        </w:numPr>
        <w:rPr>
          <w:ins w:id="118" w:author="Муза Зеленская" w:date="2025-11-06T00:14:00Z"/>
        </w:rPr>
      </w:pPr>
      <w:ins w:id="119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20" w:author="Муза Зеленская" w:date="2025-11-06T00:16:00Z">
              <w:rPr/>
            </w:rPrChange>
          </w:rPr>
          <w:t>sort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the ‘mark’ column;</w:t>
        </w:r>
      </w:ins>
    </w:p>
    <w:p w14:paraId="27B75870" w14:textId="77777777" w:rsidR="00A220B4" w:rsidRDefault="00A220B4" w:rsidP="00A220B4">
      <w:pPr>
        <w:numPr>
          <w:ilvl w:val="0"/>
          <w:numId w:val="16"/>
        </w:numPr>
        <w:rPr>
          <w:ins w:id="121" w:author="Муза Зеленская" w:date="2025-11-06T02:03:00Z"/>
          <w:b/>
          <w:bCs/>
        </w:rPr>
      </w:pPr>
      <w:ins w:id="122" w:author="Муза Зеленская" w:date="2025-11-06T00:14:00Z">
        <w:r w:rsidRPr="00B413C9">
          <w:rPr>
            <w:b/>
            <w:bCs/>
            <w:rPrChange w:id="123" w:author="Муза Зеленская" w:date="2025-11-06T00:16:00Z">
              <w:rPr/>
            </w:rPrChange>
          </w:rPr>
          <w:t xml:space="preserve">to save a </w:t>
        </w:r>
        <w:proofErr w:type="spellStart"/>
        <w:r w:rsidRPr="00B413C9">
          <w:rPr>
            <w:b/>
            <w:bCs/>
            <w:rPrChange w:id="124" w:author="Муза Зеленская" w:date="2025-11-06T00:16:00Z">
              <w:rPr/>
            </w:rPrChange>
          </w:rPr>
          <w:t>DataFrame</w:t>
        </w:r>
        <w:proofErr w:type="spellEnd"/>
        <w:r w:rsidRPr="00B413C9">
          <w:rPr>
            <w:b/>
            <w:bCs/>
            <w:rPrChange w:id="125" w:author="Муза Зеленская" w:date="2025-11-06T00:16:00Z">
              <w:rPr/>
            </w:rPrChange>
          </w:rPr>
          <w:t xml:space="preserve"> to a new CSV file.</w:t>
        </w:r>
      </w:ins>
    </w:p>
    <w:p w14:paraId="0E34BB47" w14:textId="77777777" w:rsidR="006F198B" w:rsidRDefault="006F198B" w:rsidP="006F198B">
      <w:pPr>
        <w:rPr>
          <w:ins w:id="126" w:author="Муза Зеленская" w:date="2025-11-06T02:03:00Z"/>
          <w:b/>
          <w:bCs/>
        </w:rPr>
      </w:pPr>
    </w:p>
    <w:p w14:paraId="45EA2EDD" w14:textId="77777777" w:rsidR="006F198B" w:rsidRDefault="006F198B" w:rsidP="006F198B">
      <w:pPr>
        <w:rPr>
          <w:ins w:id="127" w:author="Муза Зеленская" w:date="2025-11-06T02:03:00Z"/>
          <w:b/>
          <w:bCs/>
        </w:rPr>
      </w:pPr>
    </w:p>
    <w:p w14:paraId="12DC71BA" w14:textId="77777777" w:rsidR="006F198B" w:rsidRDefault="006F198B" w:rsidP="006F198B">
      <w:pPr>
        <w:rPr>
          <w:ins w:id="128" w:author="Муза Зеленская" w:date="2025-11-06T02:03:00Z"/>
          <w:b/>
          <w:bCs/>
        </w:rPr>
      </w:pPr>
    </w:p>
    <w:p w14:paraId="5F55D90B" w14:textId="77777777" w:rsidR="006F198B" w:rsidRDefault="006F198B" w:rsidP="006F198B">
      <w:pPr>
        <w:rPr>
          <w:ins w:id="129" w:author="Муза Зеленская" w:date="2025-11-06T02:03:00Z"/>
          <w:b/>
          <w:bCs/>
        </w:rPr>
      </w:pPr>
    </w:p>
    <w:p w14:paraId="4CD4BDD9" w14:textId="77777777" w:rsidR="006F198B" w:rsidRPr="00B413C9" w:rsidRDefault="006F198B">
      <w:pPr>
        <w:rPr>
          <w:ins w:id="130" w:author="Муза Зеленская" w:date="2025-11-06T00:14:00Z"/>
          <w:b/>
          <w:bCs/>
          <w:rPrChange w:id="131" w:author="Муза Зеленская" w:date="2025-11-06T00:16:00Z">
            <w:rPr>
              <w:ins w:id="132" w:author="Муза Зеленская" w:date="2025-11-06T00:14:00Z"/>
            </w:rPr>
          </w:rPrChange>
        </w:rPr>
        <w:pPrChange w:id="133" w:author="Муза Зеленская" w:date="2025-11-06T02:03:00Z">
          <w:pPr>
            <w:numPr>
              <w:numId w:val="16"/>
            </w:numPr>
            <w:tabs>
              <w:tab w:val="num" w:pos="720"/>
            </w:tabs>
            <w:ind w:left="720" w:hanging="360"/>
          </w:pPr>
        </w:pPrChange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902"/>
        <w:gridCol w:w="6564"/>
      </w:tblGrid>
      <w:tr w:rsidR="00F6110D" w14:paraId="57B260EF" w14:textId="77777777" w:rsidTr="007006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34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9953B67" w14:textId="77777777" w:rsidR="00EA298C" w:rsidRDefault="00EA298C" w:rsidP="00272E23">
            <w:pPr>
              <w:rPr>
                <w:ins w:id="135" w:author="Муза Зеленская" w:date="2025-11-06T00:19:00Z"/>
              </w:rPr>
            </w:pPr>
            <w:bookmarkStart w:id="136" w:name="_Hlk213287286"/>
          </w:p>
        </w:tc>
        <w:tc>
          <w:tcPr>
            <w:tcW w:w="6564" w:type="dxa"/>
          </w:tcPr>
          <w:p w14:paraId="3D148801" w14:textId="77777777" w:rsidR="00EA298C" w:rsidRDefault="00EA298C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7" w:author="Муза Зеленская" w:date="2025-11-06T00:19:00Z"/>
              </w:rPr>
            </w:pPr>
          </w:p>
        </w:tc>
      </w:tr>
      <w:tr w:rsidR="00EA298C" w14:paraId="61F4A24E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38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13D911B" w14:textId="620D5EAD" w:rsidR="00EA298C" w:rsidRPr="00BB5600" w:rsidRDefault="00BB5600" w:rsidP="00272E23">
            <w:pPr>
              <w:jc w:val="center"/>
              <w:rPr>
                <w:ins w:id="139" w:author="Муза Зеленская" w:date="2025-11-06T00:19:00Z"/>
                <w:b w:val="0"/>
                <w:bCs w:val="0"/>
                <w:rPrChange w:id="140" w:author="Муза Зеленская" w:date="2025-11-06T00:25:00Z">
                  <w:rPr>
                    <w:ins w:id="141" w:author="Муза Зеленская" w:date="2025-11-06T00:19:00Z"/>
                  </w:rPr>
                </w:rPrChange>
              </w:rPr>
            </w:pPr>
            <w:ins w:id="142" w:author="Муза Зеленская" w:date="2025-11-06T00:25:00Z">
              <w:r w:rsidRPr="00BB5600">
                <w:t>Python</w:t>
              </w:r>
            </w:ins>
          </w:p>
        </w:tc>
      </w:tr>
      <w:tr w:rsidR="00F6110D" w14:paraId="1887CC16" w14:textId="77777777" w:rsidTr="007006E2">
        <w:trPr>
          <w:ins w:id="143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10380F4" w14:textId="77777777" w:rsidR="00EA298C" w:rsidRDefault="00EA298C" w:rsidP="00272E23">
            <w:pPr>
              <w:rPr>
                <w:ins w:id="144" w:author="Муза Зеленская" w:date="2025-11-06T00:19:00Z"/>
                <w:b w:val="0"/>
                <w:bCs w:val="0"/>
              </w:rPr>
            </w:pPr>
          </w:p>
          <w:p w14:paraId="7E76B25B" w14:textId="407257F6" w:rsidR="00EA298C" w:rsidRDefault="00EB24E4" w:rsidP="00272E23">
            <w:pPr>
              <w:rPr>
                <w:ins w:id="145" w:author="Муза Зеленская" w:date="2025-11-06T00:19:00Z"/>
              </w:rPr>
            </w:pPr>
            <w:ins w:id="146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4DF547DF" wp14:editId="27CAD624">
                    <wp:extent cx="2400299" cy="2671488"/>
                    <wp:effectExtent l="0" t="0" r="635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13618" cy="268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6564" w:type="dxa"/>
          </w:tcPr>
          <w:p w14:paraId="2AA54339" w14:textId="77777777" w:rsidR="00EA298C" w:rsidRDefault="00EA298C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7" w:author="Муза Зеленская" w:date="2025-11-06T00:19:00Z"/>
              </w:rPr>
            </w:pPr>
          </w:p>
          <w:p w14:paraId="2110B1F5" w14:textId="6E9FA3D1" w:rsidR="00EA298C" w:rsidRDefault="00F6110D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" w:author="Муза Зеленская" w:date="2025-11-06T00:19:00Z"/>
              </w:rPr>
            </w:pPr>
            <w:ins w:id="149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2340F545" wp14:editId="422858DF">
                    <wp:extent cx="4124428" cy="2659380"/>
                    <wp:effectExtent l="0" t="0" r="9525" b="762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27219" cy="266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bookmarkEnd w:id="136"/>
    </w:tbl>
    <w:p w14:paraId="6C2F914C" w14:textId="77777777" w:rsidR="00831806" w:rsidRPr="00831806" w:rsidRDefault="00831806" w:rsidP="00564946">
      <w:pPr>
        <w:rPr>
          <w:ins w:id="150" w:author="Муза Зеленская" w:date="2025-11-06T01:14:00Z"/>
          <w:b/>
          <w:bCs/>
          <w:rPrChange w:id="151" w:author="Муза Зеленская" w:date="2025-11-06T02:05:00Z">
            <w:rPr>
              <w:ins w:id="152" w:author="Муза Зеленская" w:date="2025-11-06T01:14:00Z"/>
              <w:b/>
              <w:bCs/>
              <w:lang w:val="ru-RU"/>
            </w:rPr>
          </w:rPrChange>
        </w:rPr>
      </w:pPr>
    </w:p>
    <w:p w14:paraId="18D5E1E2" w14:textId="3A54F3A0" w:rsidR="00564946" w:rsidRPr="00B978B6" w:rsidRDefault="00564946" w:rsidP="00564946">
      <w:pPr>
        <w:rPr>
          <w:ins w:id="153" w:author="Муза Зеленская" w:date="2025-11-06T00:48:00Z"/>
          <w:b/>
          <w:bCs/>
          <w:sz w:val="36"/>
          <w:szCs w:val="36"/>
          <w:rPrChange w:id="154" w:author="Муза Зеленская" w:date="2025-11-06T01:15:00Z">
            <w:rPr>
              <w:ins w:id="155" w:author="Муза Зеленская" w:date="2025-11-06T00:48:00Z"/>
              <w:b/>
              <w:bCs/>
            </w:rPr>
          </w:rPrChange>
        </w:rPr>
      </w:pPr>
      <w:ins w:id="156" w:author="Муза Зеленская" w:date="2025-11-06T00:48:00Z">
        <w:r w:rsidRPr="00B978B6">
          <w:rPr>
            <w:b/>
            <w:bCs/>
            <w:sz w:val="36"/>
            <w:szCs w:val="36"/>
            <w:rPrChange w:id="157" w:author="Муза Зеленская" w:date="2025-11-06T01:15:00Z">
              <w:rPr>
                <w:b/>
                <w:bCs/>
              </w:rPr>
            </w:rPrChange>
          </w:rPr>
          <w:t>Pie Chart Development Process</w:t>
        </w:r>
      </w:ins>
    </w:p>
    <w:p w14:paraId="28B03B75" w14:textId="1994F980" w:rsidR="00873D9C" w:rsidRDefault="00564946" w:rsidP="00564946">
      <w:pPr>
        <w:rPr>
          <w:ins w:id="158" w:author="Муза Зеленская" w:date="2025-11-06T02:11:00Z"/>
        </w:rPr>
      </w:pPr>
      <w:ins w:id="159" w:author="Муза Зеленская" w:date="2025-11-06T00:48:00Z">
        <w:r w:rsidRPr="00564946">
          <w:t xml:space="preserve">I created a series of pie charts in Python using </w:t>
        </w:r>
        <w:r w:rsidRPr="00564946">
          <w:rPr>
            <w:b/>
            <w:bCs/>
          </w:rPr>
          <w:t>Matplotlib</w:t>
        </w:r>
        <w:r w:rsidRPr="00564946">
          <w:t xml:space="preserve"> to visualise student performance by grades and gender.</w:t>
        </w:r>
      </w:ins>
      <w:ins w:id="160" w:author="Муза Зеленская" w:date="2025-11-06T00:49:00Z">
        <w:r w:rsidRPr="00564946">
          <w:rPr>
            <w:rPrChange w:id="161" w:author="Муза Зеленская" w:date="2025-11-06T00:49:00Z">
              <w:rPr>
                <w:lang w:val="ru-RU"/>
              </w:rPr>
            </w:rPrChange>
          </w:rPr>
          <w:t xml:space="preserve"> </w:t>
        </w:r>
      </w:ins>
      <w:ins w:id="162" w:author="Муза Зеленская" w:date="2025-11-06T00:48:00Z">
        <w:r w:rsidRPr="00564946">
          <w:t>The project went through four main versions, each adding new features and improving the design and readability.</w:t>
        </w:r>
      </w:ins>
    </w:p>
    <w:p w14:paraId="7F21B42B" w14:textId="77777777" w:rsidR="00C42AC7" w:rsidRPr="00DF0302" w:rsidRDefault="00C42AC7" w:rsidP="00564946">
      <w:pPr>
        <w:rPr>
          <w:ins w:id="163" w:author="Муза Зеленская" w:date="2025-11-06T00:48:00Z"/>
          <w:rPrChange w:id="164" w:author="Муза Зеленская" w:date="2025-11-06T02:09:00Z">
            <w:rPr>
              <w:ins w:id="165" w:author="Муза Зеленская" w:date="2025-11-06T00:48:00Z"/>
              <w:lang w:val="ru-RU"/>
            </w:rPr>
          </w:rPrChange>
        </w:rPr>
      </w:pPr>
    </w:p>
    <w:p w14:paraId="162B6DCA" w14:textId="77777777" w:rsidR="00873D9C" w:rsidRPr="00873D9C" w:rsidRDefault="00873D9C" w:rsidP="00873D9C">
      <w:pPr>
        <w:rPr>
          <w:ins w:id="166" w:author="Муза Зеленская" w:date="2025-11-06T00:51:00Z"/>
          <w:b/>
          <w:bCs/>
        </w:rPr>
      </w:pPr>
      <w:ins w:id="167" w:author="Муза Зеленская" w:date="2025-11-06T00:51:00Z">
        <w:r w:rsidRPr="00873D9C">
          <w:rPr>
            <w:b/>
            <w:bCs/>
          </w:rPr>
          <w:t>Version 1 – Basic Chart</w:t>
        </w:r>
      </w:ins>
    </w:p>
    <w:p w14:paraId="1B1F8A98" w14:textId="77777777" w:rsidR="00873D9C" w:rsidRPr="006A73DF" w:rsidRDefault="00873D9C" w:rsidP="00873D9C">
      <w:pPr>
        <w:numPr>
          <w:ilvl w:val="0"/>
          <w:numId w:val="19"/>
        </w:numPr>
        <w:rPr>
          <w:ins w:id="168" w:author="Муза Зеленская" w:date="2025-11-06T00:53:00Z"/>
          <w:rPrChange w:id="169" w:author="Муза Зеленская" w:date="2025-11-06T00:53:00Z">
            <w:rPr>
              <w:ins w:id="170" w:author="Муза Зеленская" w:date="2025-11-06T00:53:00Z"/>
              <w:lang w:val="ru-RU"/>
            </w:rPr>
          </w:rPrChange>
        </w:rPr>
      </w:pPr>
      <w:ins w:id="171" w:author="Муза Зеленская" w:date="2025-11-06T00:51:00Z">
        <w:r w:rsidRPr="00873D9C">
          <w:t xml:space="preserve">Created a simple </w:t>
        </w:r>
        <w:r w:rsidRPr="00873D9C">
          <w:rPr>
            <w:b/>
            <w:bCs/>
          </w:rPr>
          <w:t>pie chart</w:t>
        </w:r>
        <w:r w:rsidRPr="00873D9C">
          <w:t xml:space="preserve"> showing gender distribution.</w:t>
        </w:r>
      </w:ins>
    </w:p>
    <w:p w14:paraId="6C81C2FA" w14:textId="11546D49" w:rsidR="006A73DF" w:rsidRPr="00873D9C" w:rsidRDefault="006A73DF" w:rsidP="00873D9C">
      <w:pPr>
        <w:numPr>
          <w:ilvl w:val="0"/>
          <w:numId w:val="19"/>
        </w:numPr>
        <w:rPr>
          <w:ins w:id="172" w:author="Муза Зеленская" w:date="2025-11-06T00:51:00Z"/>
        </w:rPr>
      </w:pPr>
      <w:ins w:id="173" w:author="Муза Зеленская" w:date="2025-11-06T00:54:00Z">
        <w:r>
          <w:t>Showed the percentage of each gender.</w:t>
        </w:r>
      </w:ins>
    </w:p>
    <w:p w14:paraId="41EB7B98" w14:textId="50E82795" w:rsidR="009C2C32" w:rsidRDefault="00873D9C" w:rsidP="00DF0302">
      <w:pPr>
        <w:numPr>
          <w:ilvl w:val="0"/>
          <w:numId w:val="19"/>
        </w:numPr>
        <w:rPr>
          <w:ins w:id="174" w:author="Муза Зеленская" w:date="2025-11-06T02:11:00Z"/>
        </w:rPr>
      </w:pPr>
      <w:ins w:id="175" w:author="Муза Зеленская" w:date="2025-11-06T00:51:00Z">
        <w:r w:rsidRPr="00873D9C">
          <w:t>This version helped to understand how pie charts represent categorical data.</w:t>
        </w:r>
      </w:ins>
    </w:p>
    <w:p w14:paraId="4B0852AD" w14:textId="77777777" w:rsidR="00C42AC7" w:rsidRPr="00873D9C" w:rsidRDefault="00C42AC7">
      <w:pPr>
        <w:ind w:left="720"/>
        <w:rPr>
          <w:ins w:id="176" w:author="Муза Зеленская" w:date="2025-11-06T00:51:00Z"/>
        </w:rPr>
        <w:pPrChange w:id="177" w:author="Муза Зеленская" w:date="2025-11-06T02:11:00Z">
          <w:pPr/>
        </w:pPrChange>
      </w:pPr>
    </w:p>
    <w:p w14:paraId="3F584C84" w14:textId="77777777" w:rsidR="00873D9C" w:rsidRPr="00873D9C" w:rsidRDefault="00873D9C" w:rsidP="00873D9C">
      <w:pPr>
        <w:rPr>
          <w:ins w:id="178" w:author="Муза Зеленская" w:date="2025-11-06T00:51:00Z"/>
          <w:b/>
          <w:bCs/>
        </w:rPr>
      </w:pPr>
      <w:ins w:id="179" w:author="Муза Зеленская" w:date="2025-11-06T00:51:00Z">
        <w:r w:rsidRPr="00873D9C">
          <w:rPr>
            <w:b/>
            <w:bCs/>
          </w:rPr>
          <w:t>Version 2 – First Grade Chart</w:t>
        </w:r>
      </w:ins>
    </w:p>
    <w:p w14:paraId="397C33C1" w14:textId="77777777" w:rsidR="00873D9C" w:rsidRPr="00873D9C" w:rsidRDefault="00873D9C" w:rsidP="00873D9C">
      <w:pPr>
        <w:numPr>
          <w:ilvl w:val="0"/>
          <w:numId w:val="20"/>
        </w:numPr>
        <w:rPr>
          <w:ins w:id="180" w:author="Муза Зеленская" w:date="2025-11-06T00:51:00Z"/>
        </w:rPr>
      </w:pPr>
      <w:ins w:id="181" w:author="Муза Зеленская" w:date="2025-11-06T00:51:00Z">
        <w:r w:rsidRPr="00873D9C">
          <w:t xml:space="preserve">Created a pie chart to show </w:t>
        </w:r>
        <w:r w:rsidRPr="00873D9C">
          <w:rPr>
            <w:b/>
            <w:bCs/>
          </w:rPr>
          <w:t>grade distribution</w:t>
        </w:r>
        <w:r w:rsidRPr="00873D9C">
          <w:t xml:space="preserve"> (A, B, C, D).</w:t>
        </w:r>
      </w:ins>
    </w:p>
    <w:p w14:paraId="6CDA37BF" w14:textId="77777777" w:rsidR="00873D9C" w:rsidRPr="00873D9C" w:rsidRDefault="00873D9C" w:rsidP="00873D9C">
      <w:pPr>
        <w:numPr>
          <w:ilvl w:val="0"/>
          <w:numId w:val="20"/>
        </w:numPr>
        <w:rPr>
          <w:ins w:id="182" w:author="Муза Зеленская" w:date="2025-11-06T00:51:00Z"/>
        </w:rPr>
      </w:pPr>
      <w:ins w:id="183" w:author="Муза Зеленская" w:date="2025-11-06T00:51:00Z">
        <w:r w:rsidRPr="00873D9C">
          <w:t>Changed the colour palette to make it clearer.</w:t>
        </w:r>
      </w:ins>
    </w:p>
    <w:p w14:paraId="0A9982EA" w14:textId="77777777" w:rsidR="00873D9C" w:rsidRPr="00873D9C" w:rsidRDefault="00873D9C" w:rsidP="00873D9C">
      <w:pPr>
        <w:numPr>
          <w:ilvl w:val="0"/>
          <w:numId w:val="20"/>
        </w:numPr>
        <w:rPr>
          <w:ins w:id="184" w:author="Муза Зеленская" w:date="2025-11-06T00:51:00Z"/>
        </w:rPr>
      </w:pPr>
      <w:ins w:id="185" w:author="Муза Зеленская" w:date="2025-11-06T00:51:00Z">
        <w:r w:rsidRPr="00873D9C">
          <w:t xml:space="preserve">Rounded the percentage values to </w:t>
        </w:r>
        <w:r w:rsidRPr="00873D9C">
          <w:rPr>
            <w:b/>
            <w:bCs/>
          </w:rPr>
          <w:t>0 decimal places</w:t>
        </w:r>
        <w:r w:rsidRPr="00873D9C">
          <w:t>.</w:t>
        </w:r>
      </w:ins>
    </w:p>
    <w:p w14:paraId="667BA25D" w14:textId="68F4D42E" w:rsidR="00873D9C" w:rsidRDefault="00873D9C" w:rsidP="00873D9C">
      <w:pPr>
        <w:numPr>
          <w:ilvl w:val="0"/>
          <w:numId w:val="20"/>
        </w:numPr>
        <w:rPr>
          <w:ins w:id="186" w:author="Муза Зеленская" w:date="2025-11-06T02:11:00Z"/>
        </w:rPr>
      </w:pPr>
      <w:ins w:id="187" w:author="Муза Зеленская" w:date="2025-11-06T00:51:00Z">
        <w:r w:rsidRPr="00873D9C">
          <w:t xml:space="preserve">Rotated the chart so that it starts from the top and moves </w:t>
        </w:r>
        <w:r w:rsidRPr="00873D9C">
          <w:rPr>
            <w:b/>
            <w:bCs/>
          </w:rPr>
          <w:t>clockwise</w:t>
        </w:r>
        <w:r w:rsidRPr="00873D9C">
          <w:t>.</w:t>
        </w:r>
      </w:ins>
    </w:p>
    <w:p w14:paraId="678B52EB" w14:textId="77777777" w:rsidR="00C42AC7" w:rsidRPr="00DF0302" w:rsidRDefault="00C42AC7">
      <w:pPr>
        <w:ind w:left="720"/>
        <w:rPr>
          <w:ins w:id="188" w:author="Муза Зеленская" w:date="2025-11-06T00:51:00Z"/>
        </w:rPr>
        <w:pPrChange w:id="189" w:author="Муза Зеленская" w:date="2025-11-06T02:11:00Z">
          <w:pPr/>
        </w:pPrChange>
      </w:pPr>
    </w:p>
    <w:p w14:paraId="3010BC94" w14:textId="77777777" w:rsidR="00873D9C" w:rsidRPr="00873D9C" w:rsidRDefault="00873D9C" w:rsidP="00873D9C">
      <w:pPr>
        <w:rPr>
          <w:ins w:id="190" w:author="Муза Зеленская" w:date="2025-11-06T00:51:00Z"/>
          <w:b/>
          <w:bCs/>
        </w:rPr>
      </w:pPr>
      <w:ins w:id="191" w:author="Муза Зеленская" w:date="2025-11-06T00:51:00Z">
        <w:r w:rsidRPr="00873D9C">
          <w:rPr>
            <w:b/>
            <w:bCs/>
          </w:rPr>
          <w:t>Version 3 – Adding Style and Legend</w:t>
        </w:r>
      </w:ins>
    </w:p>
    <w:p w14:paraId="0D1F37BC" w14:textId="6E6F2DDB" w:rsidR="00873D9C" w:rsidRPr="00873D9C" w:rsidRDefault="0060502F" w:rsidP="00873D9C">
      <w:pPr>
        <w:numPr>
          <w:ilvl w:val="0"/>
          <w:numId w:val="21"/>
        </w:numPr>
        <w:rPr>
          <w:ins w:id="192" w:author="Муза Зеленская" w:date="2025-11-06T00:51:00Z"/>
        </w:rPr>
      </w:pPr>
      <w:ins w:id="193" w:author="Муза Зеленская" w:date="2025-11-06T00:55:00Z">
        <w:r>
          <w:t>Set</w:t>
        </w:r>
      </w:ins>
      <w:ins w:id="194" w:author="Муза Зеленская" w:date="2025-11-06T00:51:00Z">
        <w:r w:rsidR="00873D9C" w:rsidRPr="00873D9C">
          <w:t xml:space="preserve"> </w:t>
        </w:r>
        <w:r w:rsidR="00873D9C" w:rsidRPr="00873D9C">
          <w:rPr>
            <w:b/>
            <w:bCs/>
          </w:rPr>
          <w:t>specific colours</w:t>
        </w:r>
        <w:r w:rsidR="00873D9C" w:rsidRPr="00873D9C">
          <w:t xml:space="preserve"> to each grade manually </w:t>
        </w:r>
      </w:ins>
      <w:ins w:id="195" w:author="Муза Зеленская" w:date="2025-11-06T00:55:00Z">
        <w:r w:rsidR="005B2E47">
          <w:t>(</w:t>
        </w:r>
      </w:ins>
      <w:ins w:id="196" w:author="Муза Зеленская" w:date="2025-11-06T00:56:00Z">
        <w:r w:rsidR="005B2E47">
          <w:t>to make it easy to find and replace in the future</w:t>
        </w:r>
      </w:ins>
      <w:ins w:id="197" w:author="Муза Зеленская" w:date="2025-11-06T00:55:00Z">
        <w:r w:rsidR="005B2E47">
          <w:t>)</w:t>
        </w:r>
      </w:ins>
    </w:p>
    <w:p w14:paraId="01A9E318" w14:textId="634C9302" w:rsidR="00873D9C" w:rsidRPr="00873D9C" w:rsidRDefault="00903EDB" w:rsidP="00873D9C">
      <w:pPr>
        <w:numPr>
          <w:ilvl w:val="0"/>
          <w:numId w:val="21"/>
        </w:numPr>
        <w:rPr>
          <w:ins w:id="198" w:author="Муза Зеленская" w:date="2025-11-06T00:51:00Z"/>
        </w:rPr>
      </w:pPr>
      <w:ins w:id="199" w:author="Муза Зеленская" w:date="2025-11-06T00:56:00Z">
        <w:r>
          <w:t>Changed</w:t>
        </w:r>
      </w:ins>
      <w:ins w:id="200" w:author="Муза Зеленская" w:date="2025-11-06T00:51:00Z">
        <w:r w:rsidR="00873D9C" w:rsidRPr="00873D9C">
          <w:rPr>
            <w:b/>
            <w:bCs/>
          </w:rPr>
          <w:t xml:space="preserve"> font size and weight</w:t>
        </w:r>
      </w:ins>
      <w:ins w:id="201" w:author="Муза Зеленская" w:date="2025-11-06T00:56:00Z">
        <w:r>
          <w:rPr>
            <w:b/>
            <w:bCs/>
          </w:rPr>
          <w:t xml:space="preserve"> </w:t>
        </w:r>
        <w:r w:rsidRPr="00903EDB">
          <w:rPr>
            <w:rPrChange w:id="202" w:author="Муза Зеленская" w:date="2025-11-06T00:57:00Z">
              <w:rPr>
                <w:b/>
                <w:bCs/>
              </w:rPr>
            </w:rPrChange>
          </w:rPr>
          <w:t>in the title</w:t>
        </w:r>
      </w:ins>
      <w:ins w:id="203" w:author="Муза Зеленская" w:date="2025-11-06T00:51:00Z">
        <w:r w:rsidR="00873D9C" w:rsidRPr="00873D9C">
          <w:t>.</w:t>
        </w:r>
      </w:ins>
    </w:p>
    <w:p w14:paraId="6D79C13E" w14:textId="77777777" w:rsidR="00873D9C" w:rsidRPr="00873D9C" w:rsidRDefault="00873D9C" w:rsidP="00873D9C">
      <w:pPr>
        <w:numPr>
          <w:ilvl w:val="0"/>
          <w:numId w:val="21"/>
        </w:numPr>
        <w:rPr>
          <w:ins w:id="204" w:author="Муза Зеленская" w:date="2025-11-06T00:51:00Z"/>
        </w:rPr>
      </w:pPr>
      <w:ins w:id="205" w:author="Муза Зеленская" w:date="2025-11-06T00:51:00Z">
        <w:r w:rsidRPr="00873D9C">
          <w:lastRenderedPageBreak/>
          <w:t xml:space="preserve">Added a </w:t>
        </w:r>
        <w:r w:rsidRPr="00873D9C">
          <w:rPr>
            <w:b/>
            <w:bCs/>
          </w:rPr>
          <w:t>legend</w:t>
        </w:r>
        <w:r w:rsidRPr="00873D9C">
          <w:t xml:space="preserve"> explaining what each grade means (A – Excellent, B – Good, etc.).</w:t>
        </w:r>
      </w:ins>
    </w:p>
    <w:p w14:paraId="72F76A32" w14:textId="77777777" w:rsidR="00873D9C" w:rsidRPr="00873D9C" w:rsidRDefault="00873D9C" w:rsidP="00873D9C">
      <w:pPr>
        <w:numPr>
          <w:ilvl w:val="0"/>
          <w:numId w:val="21"/>
        </w:numPr>
        <w:rPr>
          <w:ins w:id="206" w:author="Муза Зеленская" w:date="2025-11-06T00:51:00Z"/>
        </w:rPr>
      </w:pPr>
      <w:ins w:id="207" w:author="Муза Зеленская" w:date="2025-11-06T00:51:00Z">
        <w:r w:rsidRPr="00873D9C">
          <w:t xml:space="preserve">Changed the </w:t>
        </w:r>
        <w:r w:rsidRPr="00873D9C">
          <w:rPr>
            <w:b/>
            <w:bCs/>
          </w:rPr>
          <w:t>background colour</w:t>
        </w:r>
        <w:r w:rsidRPr="00873D9C">
          <w:t xml:space="preserve"> for a softer look.</w:t>
        </w:r>
      </w:ins>
    </w:p>
    <w:p w14:paraId="18B20384" w14:textId="0E86A2DA" w:rsidR="00873D9C" w:rsidRPr="00873D9C" w:rsidRDefault="00F14F34" w:rsidP="00873D9C">
      <w:pPr>
        <w:numPr>
          <w:ilvl w:val="0"/>
          <w:numId w:val="21"/>
        </w:numPr>
        <w:rPr>
          <w:ins w:id="208" w:author="Муза Зеленская" w:date="2025-11-06T00:51:00Z"/>
        </w:rPr>
      </w:pPr>
      <w:ins w:id="209" w:author="Муза Зеленская" w:date="2025-11-06T00:57:00Z">
        <w:r>
          <w:t>Hide</w:t>
        </w:r>
      </w:ins>
      <w:ins w:id="210" w:author="Муза Зеленская" w:date="2025-11-06T00:51:00Z">
        <w:r w:rsidR="00873D9C" w:rsidRPr="00873D9C">
          <w:t xml:space="preserve"> category labels (A, B, C, D) from the chart since they were already included in the legend.</w:t>
        </w:r>
      </w:ins>
    </w:p>
    <w:p w14:paraId="003DA278" w14:textId="77777777" w:rsidR="00873D9C" w:rsidRPr="00873D9C" w:rsidRDefault="00873D9C" w:rsidP="00873D9C">
      <w:pPr>
        <w:numPr>
          <w:ilvl w:val="0"/>
          <w:numId w:val="21"/>
        </w:numPr>
        <w:rPr>
          <w:ins w:id="211" w:author="Муза Зеленская" w:date="2025-11-06T00:51:00Z"/>
        </w:rPr>
      </w:pPr>
      <w:ins w:id="212" w:author="Муза Зеленская" w:date="2025-11-06T00:51:00Z">
        <w:r w:rsidRPr="00873D9C">
          <w:t>This version made the chart more professional and visually appealing.</w:t>
        </w:r>
      </w:ins>
    </w:p>
    <w:p w14:paraId="578E7BF5" w14:textId="6874E8CA" w:rsidR="00873D9C" w:rsidRPr="00C42AC7" w:rsidRDefault="00873D9C" w:rsidP="00873D9C">
      <w:pPr>
        <w:rPr>
          <w:ins w:id="213" w:author="Муза Зеленская" w:date="2025-11-06T00:51:00Z"/>
        </w:rPr>
      </w:pPr>
    </w:p>
    <w:p w14:paraId="10363FD9" w14:textId="77777777" w:rsidR="00873D9C" w:rsidRPr="00873D9C" w:rsidRDefault="00873D9C" w:rsidP="00873D9C">
      <w:pPr>
        <w:rPr>
          <w:ins w:id="214" w:author="Муза Зеленская" w:date="2025-11-06T00:51:00Z"/>
          <w:b/>
          <w:bCs/>
        </w:rPr>
      </w:pPr>
      <w:ins w:id="215" w:author="Муза Зеленская" w:date="2025-11-06T00:51:00Z">
        <w:r w:rsidRPr="00873D9C">
          <w:rPr>
            <w:b/>
            <w:bCs/>
          </w:rPr>
          <w:t>Version 4 – Final Version with Data Table</w:t>
        </w:r>
      </w:ins>
    </w:p>
    <w:p w14:paraId="0C3C2188" w14:textId="2D724E2C" w:rsidR="00873D9C" w:rsidRPr="00873D9C" w:rsidRDefault="00873D9C" w:rsidP="00873D9C">
      <w:pPr>
        <w:numPr>
          <w:ilvl w:val="0"/>
          <w:numId w:val="22"/>
        </w:numPr>
        <w:rPr>
          <w:ins w:id="216" w:author="Муза Зеленская" w:date="2025-11-06T00:51:00Z"/>
        </w:rPr>
      </w:pPr>
      <w:ins w:id="217" w:author="Муза Зеленская" w:date="2025-11-06T00:51:00Z">
        <w:r w:rsidRPr="00873D9C">
          <w:t xml:space="preserve">Added a </w:t>
        </w:r>
        <w:r w:rsidRPr="00873D9C">
          <w:rPr>
            <w:b/>
            <w:bCs/>
          </w:rPr>
          <w:t>table</w:t>
        </w:r>
        <w:r w:rsidRPr="00873D9C">
          <w:t xml:space="preserve"> next to the chart </w:t>
        </w:r>
      </w:ins>
      <w:ins w:id="218" w:author="Муза Зеленская" w:date="2025-11-06T00:58:00Z">
        <w:r w:rsidR="00F560B1">
          <w:t>with</w:t>
        </w:r>
      </w:ins>
      <w:ins w:id="219" w:author="Муза Зеленская" w:date="2025-11-06T00:51:00Z">
        <w:r w:rsidRPr="00873D9C">
          <w:t xml:space="preserve"> all students who received grade </w:t>
        </w:r>
        <w:r w:rsidRPr="00873D9C">
          <w:rPr>
            <w:b/>
            <w:bCs/>
          </w:rPr>
          <w:t>A (Excellent)</w:t>
        </w:r>
        <w:r w:rsidRPr="00873D9C">
          <w:t>.</w:t>
        </w:r>
      </w:ins>
    </w:p>
    <w:p w14:paraId="79DF0CA2" w14:textId="77777777" w:rsidR="00873D9C" w:rsidRPr="00873D9C" w:rsidRDefault="00873D9C" w:rsidP="00873D9C">
      <w:pPr>
        <w:numPr>
          <w:ilvl w:val="0"/>
          <w:numId w:val="22"/>
        </w:numPr>
        <w:rPr>
          <w:ins w:id="220" w:author="Муза Зеленская" w:date="2025-11-06T00:51:00Z"/>
        </w:rPr>
      </w:pPr>
      <w:ins w:id="221" w:author="Муза Зеленская" w:date="2025-11-06T00:51:00Z">
        <w:r w:rsidRPr="00873D9C">
          <w:t xml:space="preserve">Improved the </w:t>
        </w:r>
        <w:r w:rsidRPr="00873D9C">
          <w:rPr>
            <w:b/>
            <w:bCs/>
          </w:rPr>
          <w:t>table layout and design</w:t>
        </w:r>
        <w:r w:rsidRPr="00873D9C">
          <w:t xml:space="preserve"> (font, alignment, and borders).</w:t>
        </w:r>
      </w:ins>
    </w:p>
    <w:p w14:paraId="7CF4A5D3" w14:textId="5824EE38" w:rsidR="00873D9C" w:rsidRPr="00873D9C" w:rsidRDefault="00873D9C" w:rsidP="00873D9C">
      <w:pPr>
        <w:numPr>
          <w:ilvl w:val="0"/>
          <w:numId w:val="22"/>
        </w:numPr>
        <w:rPr>
          <w:ins w:id="222" w:author="Муза Зеленская" w:date="2025-11-06T00:51:00Z"/>
        </w:rPr>
      </w:pPr>
      <w:ins w:id="223" w:author="Муза Зеленская" w:date="2025-11-06T00:51:00Z">
        <w:r w:rsidRPr="00873D9C">
          <w:t xml:space="preserve">Sorted the table by students with </w:t>
        </w:r>
      </w:ins>
      <w:ins w:id="224" w:author="Муза Зеленская" w:date="2025-11-06T00:59:00Z">
        <w:r w:rsidR="003D2638">
          <w:t>excellent results A</w:t>
        </w:r>
      </w:ins>
      <w:ins w:id="225" w:author="Муза Зеленская" w:date="2025-11-06T00:51:00Z">
        <w:r w:rsidRPr="00873D9C">
          <w:t>.</w:t>
        </w:r>
      </w:ins>
    </w:p>
    <w:p w14:paraId="508A7CF9" w14:textId="31723C8A" w:rsidR="00873D9C" w:rsidRPr="00873D9C" w:rsidRDefault="00873D9C" w:rsidP="00873D9C">
      <w:pPr>
        <w:numPr>
          <w:ilvl w:val="0"/>
          <w:numId w:val="22"/>
        </w:numPr>
        <w:rPr>
          <w:ins w:id="226" w:author="Муза Зеленская" w:date="2025-11-06T00:51:00Z"/>
        </w:rPr>
      </w:pPr>
      <w:ins w:id="227" w:author="Муза Зеленская" w:date="2025-11-06T00:51:00Z">
        <w:r w:rsidRPr="00873D9C">
          <w:t xml:space="preserve">Fixed a </w:t>
        </w:r>
        <w:r w:rsidRPr="00873D9C">
          <w:rPr>
            <w:b/>
            <w:bCs/>
          </w:rPr>
          <w:t>bug</w:t>
        </w:r>
        <w:r w:rsidRPr="00873D9C">
          <w:t xml:space="preserve"> that affected the display </w:t>
        </w:r>
      </w:ins>
      <w:ins w:id="228" w:author="Муза Зеленская" w:date="2025-11-06T01:00:00Z">
        <w:r w:rsidR="006D7806">
          <w:t xml:space="preserve">columns </w:t>
        </w:r>
      </w:ins>
      <w:ins w:id="229" w:author="Муза Зеленская" w:date="2025-11-06T00:51:00Z">
        <w:r w:rsidRPr="00873D9C">
          <w:t>C and D on the chart.</w:t>
        </w:r>
      </w:ins>
    </w:p>
    <w:p w14:paraId="6BE936E5" w14:textId="77777777" w:rsidR="00873D9C" w:rsidRDefault="00873D9C" w:rsidP="00873D9C">
      <w:pPr>
        <w:numPr>
          <w:ilvl w:val="0"/>
          <w:numId w:val="22"/>
        </w:numPr>
        <w:rPr>
          <w:ins w:id="230" w:author="Муза Зеленская" w:date="2025-11-06T02:12:00Z"/>
        </w:rPr>
      </w:pPr>
      <w:ins w:id="231" w:author="Муза Зеленская" w:date="2025-11-06T00:51:00Z">
        <w:r w:rsidRPr="00873D9C">
          <w:t xml:space="preserve">This final version combines visual insights with detailed data, making the chart both </w:t>
        </w:r>
        <w:r w:rsidRPr="00873D9C">
          <w:rPr>
            <w:b/>
            <w:bCs/>
          </w:rPr>
          <w:t>informative and interactive</w:t>
        </w:r>
        <w:r w:rsidRPr="00873D9C">
          <w:t>.</w:t>
        </w:r>
      </w:ins>
    </w:p>
    <w:p w14:paraId="5FB973AA" w14:textId="77777777" w:rsidR="00C42AC7" w:rsidRPr="00873D9C" w:rsidRDefault="00C42AC7">
      <w:pPr>
        <w:ind w:left="720"/>
        <w:rPr>
          <w:ins w:id="232" w:author="Муза Зеленская" w:date="2025-11-06T00:51:00Z"/>
        </w:rPr>
        <w:pPrChange w:id="233" w:author="Муза Зеленская" w:date="2025-11-06T02:12:00Z">
          <w:pPr>
            <w:numPr>
              <w:numId w:val="22"/>
            </w:numPr>
            <w:tabs>
              <w:tab w:val="num" w:pos="720"/>
            </w:tabs>
            <w:ind w:left="720" w:hanging="360"/>
          </w:pPr>
        </w:pPrChange>
      </w:pPr>
    </w:p>
    <w:p w14:paraId="380C698A" w14:textId="757AFB14" w:rsidR="00FD0EA2" w:rsidRDefault="002C7534" w:rsidP="00564946">
      <w:pPr>
        <w:rPr>
          <w:ins w:id="234" w:author="Муза Зеленская" w:date="2025-11-06T01:20:00Z"/>
        </w:rPr>
      </w:pPr>
      <w:ins w:id="235" w:author="Муза Зеленская" w:date="2025-11-06T01:03:00Z">
        <w:r>
          <w:rPr>
            <w:noProof/>
          </w:rPr>
          <w:drawing>
            <wp:inline distT="0" distB="0" distL="0" distR="0" wp14:anchorId="511D83E9" wp14:editId="57422CF0">
              <wp:extent cx="6645910" cy="4298315"/>
              <wp:effectExtent l="0" t="0" r="2540" b="6985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0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429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95ECB3" w14:textId="77777777" w:rsidR="00C42AC7" w:rsidRDefault="00C42AC7" w:rsidP="00564946">
      <w:pPr>
        <w:rPr>
          <w:ins w:id="236" w:author="Муза Зеленская" w:date="2025-11-06T02:12:00Z"/>
        </w:rPr>
      </w:pPr>
    </w:p>
    <w:p w14:paraId="5311CD5A" w14:textId="36668F58" w:rsidR="00AC42F3" w:rsidRDefault="00396810" w:rsidP="00564946">
      <w:pPr>
        <w:rPr>
          <w:ins w:id="237" w:author="Муза Зеленская" w:date="2025-11-06T01:23:00Z"/>
        </w:rPr>
      </w:pPr>
      <w:ins w:id="238" w:author="Муза Зеленская" w:date="2025-11-06T00:39:00Z">
        <w:r w:rsidRPr="00396810">
          <w:t>By the end of the week, I was able to clean, transform, and visualise data in Python confidently.</w:t>
        </w:r>
      </w:ins>
    </w:p>
    <w:p w14:paraId="4193A9EA" w14:textId="77777777" w:rsidR="00C42AC7" w:rsidRDefault="00C42AC7" w:rsidP="00564946">
      <w:pPr>
        <w:rPr>
          <w:ins w:id="239" w:author="Муза Зеленская" w:date="2025-11-06T02:12:00Z"/>
        </w:rPr>
      </w:pPr>
    </w:p>
    <w:p w14:paraId="6BD06EE1" w14:textId="77777777" w:rsidR="00C42AC7" w:rsidRDefault="00C42AC7" w:rsidP="00564946">
      <w:pPr>
        <w:rPr>
          <w:ins w:id="240" w:author="Муза Зеленская" w:date="2025-11-06T02:12:00Z"/>
        </w:rPr>
      </w:pPr>
    </w:p>
    <w:p w14:paraId="547BA2D7" w14:textId="41E0E57B" w:rsidR="00AC42F3" w:rsidRDefault="00AC42F3" w:rsidP="00564946">
      <w:pPr>
        <w:rPr>
          <w:ins w:id="241" w:author="Муза Зеленская" w:date="2025-11-06T01:19:00Z"/>
        </w:rPr>
      </w:pPr>
      <w:ins w:id="242" w:author="Муза Зеленская" w:date="2025-11-06T01:23:00Z">
        <w:r>
          <w:lastRenderedPageBreak/>
          <w:t>Part 1, Version 4</w:t>
        </w:r>
      </w:ins>
    </w:p>
    <w:p w14:paraId="097C3E6E" w14:textId="392AEC76" w:rsidR="00FD0EA2" w:rsidRDefault="00FD0EA2" w:rsidP="00564946">
      <w:pPr>
        <w:rPr>
          <w:ins w:id="243" w:author="Муза Зеленская" w:date="2025-11-06T01:23:00Z"/>
        </w:rPr>
      </w:pPr>
      <w:ins w:id="244" w:author="Муза Зеленская" w:date="2025-11-06T01:20:00Z">
        <w:r>
          <w:rPr>
            <w:noProof/>
          </w:rPr>
          <w:drawing>
            <wp:inline distT="0" distB="0" distL="0" distR="0" wp14:anchorId="2C8512ED" wp14:editId="63F00664">
              <wp:extent cx="6645910" cy="7801610"/>
              <wp:effectExtent l="0" t="0" r="2540" b="889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9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780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52689E" w14:textId="77777777" w:rsidR="00AC42F3" w:rsidRDefault="00AC42F3" w:rsidP="00564946">
      <w:pPr>
        <w:rPr>
          <w:ins w:id="245" w:author="Муза Зеленская" w:date="2025-11-06T01:23:00Z"/>
        </w:rPr>
      </w:pPr>
    </w:p>
    <w:p w14:paraId="05CC82E5" w14:textId="77777777" w:rsidR="00AC42F3" w:rsidRDefault="00AC42F3" w:rsidP="00564946">
      <w:pPr>
        <w:rPr>
          <w:ins w:id="246" w:author="Муза Зеленская" w:date="2025-11-06T01:23:00Z"/>
        </w:rPr>
      </w:pPr>
    </w:p>
    <w:p w14:paraId="25E81B38" w14:textId="77777777" w:rsidR="00AC42F3" w:rsidRDefault="00AC42F3" w:rsidP="00564946">
      <w:pPr>
        <w:rPr>
          <w:ins w:id="247" w:author="Муза Зеленская" w:date="2025-11-06T01:23:00Z"/>
        </w:rPr>
      </w:pPr>
    </w:p>
    <w:p w14:paraId="76896909" w14:textId="77777777" w:rsidR="00AC42F3" w:rsidRDefault="00AC42F3" w:rsidP="00564946">
      <w:pPr>
        <w:rPr>
          <w:ins w:id="248" w:author="Муза Зеленская" w:date="2025-11-06T01:19:00Z"/>
        </w:rPr>
      </w:pPr>
    </w:p>
    <w:p w14:paraId="6D1B443E" w14:textId="2AEA5109" w:rsidR="00FF339B" w:rsidRPr="00FF339B" w:rsidDel="00564946" w:rsidRDefault="00AC42F3" w:rsidP="00996C8A">
      <w:pPr>
        <w:rPr>
          <w:del w:id="249" w:author="Муза Зеленская" w:date="2025-11-06T00:48:00Z"/>
        </w:rPr>
      </w:pPr>
      <w:ins w:id="250" w:author="Муза Зеленская" w:date="2025-11-06T01:23:00Z">
        <w:r>
          <w:lastRenderedPageBreak/>
          <w:t>Part 2, Version 4</w:t>
        </w:r>
      </w:ins>
      <w:r w:rsidR="00FF339B" w:rsidRPr="00FF339B">
        <w:br/>
      </w:r>
      <w:ins w:id="251" w:author="Муза Зеленская" w:date="2025-11-06T01:21:00Z">
        <w:r w:rsidR="00735E43">
          <w:rPr>
            <w:noProof/>
          </w:rPr>
          <w:drawing>
            <wp:inline distT="0" distB="0" distL="0" distR="0" wp14:anchorId="36CFD31B" wp14:editId="72C8792E">
              <wp:extent cx="6645910" cy="6353810"/>
              <wp:effectExtent l="0" t="0" r="2540" b="889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1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6353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52" w:author="Муза Зеленская" w:date="2025-11-06T00:14:00Z">
        <w:r w:rsidR="00FF339B" w:rsidRPr="00FF339B" w:rsidDel="00A220B4">
          <w:delText xml:space="preserve">Then, I worked with real datasets in </w:delText>
        </w:r>
        <w:r w:rsidR="00FF339B" w:rsidRPr="00FF339B" w:rsidDel="00A220B4">
          <w:rPr>
            <w:b/>
            <w:bCs/>
          </w:rPr>
          <w:delText>Pandas</w:delText>
        </w:r>
        <w:r w:rsidR="00FF339B" w:rsidRPr="00FF339B" w:rsidDel="00A220B4">
          <w:delText>, learning how to load CSV files, explore data, and perform common operations like filtering, sorting, grouping, and aggregating.</w:delText>
        </w:r>
      </w:del>
    </w:p>
    <w:p w14:paraId="4A15E939" w14:textId="5ACF147A" w:rsidR="00FF339B" w:rsidRDefault="00FF339B" w:rsidP="00564946">
      <w:del w:id="253" w:author="Муза Зеленская" w:date="2025-11-06T00:48:00Z">
        <w:r w:rsidRPr="00FF339B" w:rsidDel="00564946">
          <w:delText xml:space="preserve">I also created new calculated columns, such as </w:delText>
        </w:r>
        <w:r w:rsidRPr="00FF339B" w:rsidDel="00564946">
          <w:rPr>
            <w:i/>
            <w:iCs/>
          </w:rPr>
          <w:delText>“passed”</w:delText>
        </w:r>
        <w:r w:rsidRPr="00FF339B" w:rsidDel="00564946">
          <w:delText xml:space="preserve"> and </w:delText>
        </w:r>
        <w:r w:rsidRPr="00FF339B" w:rsidDel="00564946">
          <w:rPr>
            <w:i/>
            <w:iCs/>
          </w:rPr>
          <w:delText>“grade”</w:delText>
        </w:r>
        <w:r w:rsidRPr="00FF339B" w:rsidDel="00564946">
          <w:delText>, and saved the results into new CSV files.</w:delText>
        </w:r>
        <w:r w:rsidRPr="00FF339B" w:rsidDel="00564946">
          <w:br/>
          <w:delText xml:space="preserve">Finally, I used </w:delText>
        </w:r>
        <w:r w:rsidRPr="00FF339B" w:rsidDel="00564946">
          <w:rPr>
            <w:b/>
            <w:bCs/>
          </w:rPr>
          <w:delText>Matplotlib</w:delText>
        </w:r>
        <w:r w:rsidRPr="00FF339B" w:rsidDel="00564946">
          <w:delText xml:space="preserve"> to visualise data with </w:delText>
        </w:r>
        <w:r w:rsidRPr="00FF339B" w:rsidDel="00564946">
          <w:rPr>
            <w:b/>
            <w:bCs/>
          </w:rPr>
          <w:delText>pie charts</w:delText>
        </w:r>
        <w:r w:rsidRPr="00FF339B" w:rsidDel="00564946">
          <w:delText xml:space="preserve"> that showed the distribution of grades and gender.</w:delText>
        </w:r>
        <w:r w:rsidRPr="00FF339B" w:rsidDel="00564946">
          <w:br/>
          <w:delText>By the end of the week, I was able to clean, transform, and visualise data in Python confidently.</w:delText>
        </w:r>
      </w:del>
    </w:p>
    <w:p w14:paraId="25AB5886" w14:textId="77777777" w:rsidR="00AC42F3" w:rsidRDefault="00AC42F3" w:rsidP="00350180">
      <w:pPr>
        <w:rPr>
          <w:ins w:id="254" w:author="Муза Зеленская" w:date="2025-11-06T01:21:00Z"/>
          <w:b/>
          <w:bCs/>
        </w:rPr>
      </w:pPr>
    </w:p>
    <w:p w14:paraId="1E1DFD72" w14:textId="3392E6C1" w:rsidR="00350180" w:rsidRPr="00350180" w:rsidRDefault="00350180" w:rsidP="00350180">
      <w:pPr>
        <w:rPr>
          <w:ins w:id="255" w:author="Муза Зеленская" w:date="2025-11-06T01:07:00Z"/>
        </w:rPr>
      </w:pPr>
      <w:ins w:id="256" w:author="Муза Зеленская" w:date="2025-11-06T01:07:00Z">
        <w:r w:rsidRPr="00350180">
          <w:rPr>
            <w:b/>
            <w:bCs/>
          </w:rPr>
          <w:t>Skill List</w:t>
        </w:r>
      </w:ins>
    </w:p>
    <w:p w14:paraId="7F90B3AF" w14:textId="77777777" w:rsidR="00350180" w:rsidRPr="00350180" w:rsidRDefault="00350180" w:rsidP="00350180">
      <w:pPr>
        <w:numPr>
          <w:ilvl w:val="0"/>
          <w:numId w:val="23"/>
        </w:numPr>
        <w:rPr>
          <w:ins w:id="257" w:author="Муза Зеленская" w:date="2025-11-06T01:07:00Z"/>
        </w:rPr>
      </w:pPr>
      <w:ins w:id="258" w:author="Муза Зеленская" w:date="2025-11-06T01:07:00Z">
        <w:r w:rsidRPr="00350180">
          <w:t>Writing basic Python code (loops, conditions, and functions)</w:t>
        </w:r>
      </w:ins>
    </w:p>
    <w:p w14:paraId="6D4A4665" w14:textId="77777777" w:rsidR="00350180" w:rsidRPr="00350180" w:rsidRDefault="00350180" w:rsidP="00350180">
      <w:pPr>
        <w:numPr>
          <w:ilvl w:val="0"/>
          <w:numId w:val="23"/>
        </w:numPr>
        <w:rPr>
          <w:ins w:id="259" w:author="Муза Зеленская" w:date="2025-11-06T01:07:00Z"/>
        </w:rPr>
      </w:pPr>
      <w:ins w:id="260" w:author="Муза Зеленская" w:date="2025-11-06T01:07:00Z">
        <w:r w:rsidRPr="00350180">
          <w:t xml:space="preserve">Working with data using </w:t>
        </w:r>
        <w:r w:rsidRPr="00350180">
          <w:rPr>
            <w:b/>
            <w:bCs/>
          </w:rPr>
          <w:t>Pandas</w:t>
        </w:r>
      </w:ins>
    </w:p>
    <w:p w14:paraId="557B7A6A" w14:textId="77777777" w:rsidR="00350180" w:rsidRPr="00350180" w:rsidRDefault="00350180" w:rsidP="00350180">
      <w:pPr>
        <w:numPr>
          <w:ilvl w:val="0"/>
          <w:numId w:val="23"/>
        </w:numPr>
        <w:rPr>
          <w:ins w:id="261" w:author="Муза Зеленская" w:date="2025-11-06T01:07:00Z"/>
        </w:rPr>
      </w:pPr>
      <w:ins w:id="262" w:author="Муза Зеленская" w:date="2025-11-06T01:07:00Z">
        <w:r w:rsidRPr="00350180">
          <w:t xml:space="preserve">Importing and exporting </w:t>
        </w:r>
        <w:r w:rsidRPr="00350180">
          <w:rPr>
            <w:b/>
            <w:bCs/>
          </w:rPr>
          <w:t>CSV files</w:t>
        </w:r>
      </w:ins>
    </w:p>
    <w:p w14:paraId="7D1419BC" w14:textId="77777777" w:rsidR="00350180" w:rsidRPr="00350180" w:rsidRDefault="00350180" w:rsidP="00350180">
      <w:pPr>
        <w:numPr>
          <w:ilvl w:val="0"/>
          <w:numId w:val="23"/>
        </w:numPr>
        <w:rPr>
          <w:ins w:id="263" w:author="Муза Зеленская" w:date="2025-11-06T01:07:00Z"/>
        </w:rPr>
      </w:pPr>
      <w:ins w:id="264" w:author="Муза Зеленская" w:date="2025-11-06T01:07:00Z">
        <w:r w:rsidRPr="00350180">
          <w:t>Filtering, sorting, and grouping data</w:t>
        </w:r>
      </w:ins>
    </w:p>
    <w:p w14:paraId="072C2A5A" w14:textId="77777777" w:rsidR="00350180" w:rsidRPr="00350180" w:rsidRDefault="00350180" w:rsidP="00350180">
      <w:pPr>
        <w:numPr>
          <w:ilvl w:val="0"/>
          <w:numId w:val="23"/>
        </w:numPr>
        <w:rPr>
          <w:ins w:id="265" w:author="Муза Зеленская" w:date="2025-11-06T01:07:00Z"/>
        </w:rPr>
      </w:pPr>
      <w:ins w:id="266" w:author="Муза Зеленская" w:date="2025-11-06T01:07:00Z">
        <w:r w:rsidRPr="00350180">
          <w:t>Creating new calculated columns and derived fields</w:t>
        </w:r>
      </w:ins>
    </w:p>
    <w:p w14:paraId="44616549" w14:textId="77777777" w:rsidR="00350180" w:rsidRPr="00350180" w:rsidRDefault="00350180" w:rsidP="00350180">
      <w:pPr>
        <w:numPr>
          <w:ilvl w:val="0"/>
          <w:numId w:val="23"/>
        </w:numPr>
        <w:rPr>
          <w:ins w:id="267" w:author="Муза Зеленская" w:date="2025-11-06T01:07:00Z"/>
        </w:rPr>
      </w:pPr>
      <w:ins w:id="268" w:author="Муза Зеленская" w:date="2025-11-06T01:07:00Z">
        <w:r w:rsidRPr="00350180">
          <w:t xml:space="preserve">Building </w:t>
        </w:r>
        <w:r w:rsidRPr="00350180">
          <w:rPr>
            <w:b/>
            <w:bCs/>
          </w:rPr>
          <w:t>pivot tables</w:t>
        </w:r>
        <w:r w:rsidRPr="00350180">
          <w:t xml:space="preserve"> and aggregating results</w:t>
        </w:r>
      </w:ins>
    </w:p>
    <w:p w14:paraId="677769E6" w14:textId="77777777" w:rsidR="00350180" w:rsidRPr="00350180" w:rsidRDefault="00350180" w:rsidP="00350180">
      <w:pPr>
        <w:numPr>
          <w:ilvl w:val="0"/>
          <w:numId w:val="23"/>
        </w:numPr>
        <w:rPr>
          <w:ins w:id="269" w:author="Муза Зеленская" w:date="2025-11-06T01:07:00Z"/>
        </w:rPr>
      </w:pPr>
      <w:ins w:id="270" w:author="Муза Зеленская" w:date="2025-11-06T01:07:00Z">
        <w:r w:rsidRPr="00350180">
          <w:t xml:space="preserve">Visualising data with </w:t>
        </w:r>
        <w:r w:rsidRPr="00350180">
          <w:rPr>
            <w:b/>
            <w:bCs/>
          </w:rPr>
          <w:t>Matplotlib</w:t>
        </w:r>
      </w:ins>
    </w:p>
    <w:p w14:paraId="6B268839" w14:textId="77777777" w:rsidR="00350180" w:rsidRPr="00350180" w:rsidRDefault="00350180" w:rsidP="00350180">
      <w:pPr>
        <w:numPr>
          <w:ilvl w:val="0"/>
          <w:numId w:val="23"/>
        </w:numPr>
        <w:rPr>
          <w:ins w:id="271" w:author="Муза Зеленская" w:date="2025-11-06T01:07:00Z"/>
        </w:rPr>
      </w:pPr>
      <w:ins w:id="272" w:author="Муза Зеленская" w:date="2025-11-06T01:07:00Z">
        <w:r w:rsidRPr="00350180">
          <w:lastRenderedPageBreak/>
          <w:t>Analysing data patterns, trends, and results</w:t>
        </w:r>
      </w:ins>
    </w:p>
    <w:p w14:paraId="4044F396" w14:textId="77777777" w:rsidR="00350180" w:rsidRPr="00350180" w:rsidRDefault="00350180" w:rsidP="00350180">
      <w:pPr>
        <w:numPr>
          <w:ilvl w:val="0"/>
          <w:numId w:val="23"/>
        </w:numPr>
        <w:rPr>
          <w:ins w:id="273" w:author="Муза Зеленская" w:date="2025-11-06T01:07:00Z"/>
        </w:rPr>
      </w:pPr>
      <w:ins w:id="274" w:author="Муза Зеленская" w:date="2025-11-06T01:07:00Z">
        <w:r w:rsidRPr="00350180">
          <w:t xml:space="preserve">Using Python for </w:t>
        </w:r>
        <w:r w:rsidRPr="00350180">
          <w:rPr>
            <w:b/>
            <w:bCs/>
          </w:rPr>
          <w:t>data cleaning, transformation, and reporting</w:t>
        </w:r>
      </w:ins>
    </w:p>
    <w:p w14:paraId="14B18CC7" w14:textId="6724C26C" w:rsidR="00D105B4" w:rsidDel="00F91A68" w:rsidRDefault="00D105B4" w:rsidP="00FF339B">
      <w:pPr>
        <w:rPr>
          <w:del w:id="275" w:author="Муза Зеленская" w:date="2025-11-06T01:03:00Z"/>
        </w:rPr>
      </w:pPr>
    </w:p>
    <w:p w14:paraId="10967A52" w14:textId="48E4BCCC" w:rsidR="00D105B4" w:rsidDel="00F91A68" w:rsidRDefault="005D3BCE" w:rsidP="00FF339B">
      <w:pPr>
        <w:rPr>
          <w:del w:id="276" w:author="Муза Зеленская" w:date="2025-11-06T01:03:00Z"/>
        </w:rPr>
      </w:pPr>
      <w:del w:id="277" w:author="Муза Зеленская" w:date="2025-11-06T01:03:00Z">
        <w:r w:rsidDel="002C7534">
          <w:rPr>
            <w:noProof/>
          </w:rPr>
          <w:drawing>
            <wp:inline distT="0" distB="0" distL="0" distR="0" wp14:anchorId="28B57832" wp14:editId="0A2BA931">
              <wp:extent cx="6645910" cy="5467350"/>
              <wp:effectExtent l="0" t="0" r="254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6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2A32CA" w14:textId="77777777" w:rsidR="00D105B4" w:rsidDel="00F91A68" w:rsidRDefault="00D105B4" w:rsidP="00FF339B">
      <w:pPr>
        <w:rPr>
          <w:del w:id="278" w:author="Муза Зеленская" w:date="2025-11-06T01:03:00Z"/>
        </w:rPr>
      </w:pPr>
    </w:p>
    <w:p w14:paraId="6A7EEBB9" w14:textId="08438DDE" w:rsidR="00D105B4" w:rsidRPr="00FF339B" w:rsidDel="00F91A68" w:rsidRDefault="00D105B4" w:rsidP="00FF339B">
      <w:pPr>
        <w:rPr>
          <w:del w:id="279" w:author="Муза Зеленская" w:date="2025-11-06T01:03:00Z"/>
        </w:rPr>
      </w:pPr>
    </w:p>
    <w:p w14:paraId="45A0FC5C" w14:textId="0C20E7B3" w:rsidR="00FF339B" w:rsidRPr="00FF339B" w:rsidDel="00350180" w:rsidRDefault="00FF339B" w:rsidP="00FF339B">
      <w:pPr>
        <w:rPr>
          <w:del w:id="280" w:author="Муза Зеленская" w:date="2025-11-06T01:07:00Z"/>
        </w:rPr>
      </w:pPr>
      <w:del w:id="281" w:author="Муза Зеленская" w:date="2025-11-06T01:07:00Z">
        <w:r w:rsidRPr="00FF339B" w:rsidDel="00350180">
          <w:rPr>
            <w:b/>
            <w:bCs/>
          </w:rPr>
          <w:delText>Skill List</w:delText>
        </w:r>
      </w:del>
    </w:p>
    <w:p w14:paraId="4BFE284B" w14:textId="7ED19E44" w:rsidR="00FF339B" w:rsidRPr="00FF339B" w:rsidDel="00350180" w:rsidRDefault="00FF339B" w:rsidP="00FF339B">
      <w:pPr>
        <w:numPr>
          <w:ilvl w:val="0"/>
          <w:numId w:val="5"/>
        </w:numPr>
        <w:rPr>
          <w:del w:id="282" w:author="Муза Зеленская" w:date="2025-11-06T01:07:00Z"/>
        </w:rPr>
      </w:pPr>
      <w:del w:id="283" w:author="Муза Зеленская" w:date="2025-11-06T01:07:00Z">
        <w:r w:rsidRPr="00FF339B" w:rsidDel="00350180">
          <w:delText>Writing basic Python code (loops, conditions, functions)</w:delText>
        </w:r>
      </w:del>
    </w:p>
    <w:p w14:paraId="705C9B09" w14:textId="1B50CC22" w:rsidR="00FF339B" w:rsidRPr="00FF339B" w:rsidDel="00350180" w:rsidRDefault="00FF339B" w:rsidP="00FF339B">
      <w:pPr>
        <w:numPr>
          <w:ilvl w:val="0"/>
          <w:numId w:val="5"/>
        </w:numPr>
        <w:rPr>
          <w:del w:id="284" w:author="Муза Зеленская" w:date="2025-11-06T01:07:00Z"/>
        </w:rPr>
      </w:pPr>
      <w:del w:id="285" w:author="Муза Зеленская" w:date="2025-11-06T01:07:00Z">
        <w:r w:rsidRPr="00FF339B" w:rsidDel="00350180">
          <w:delText xml:space="preserve">Working with data using </w:delText>
        </w:r>
        <w:r w:rsidRPr="00FF339B" w:rsidDel="00350180">
          <w:rPr>
            <w:b/>
            <w:bCs/>
          </w:rPr>
          <w:delText>Pandas</w:delText>
        </w:r>
      </w:del>
    </w:p>
    <w:p w14:paraId="2BB4A7A6" w14:textId="61D7416D" w:rsidR="00FF339B" w:rsidRPr="00FF339B" w:rsidDel="00350180" w:rsidRDefault="00FF339B" w:rsidP="00FF339B">
      <w:pPr>
        <w:numPr>
          <w:ilvl w:val="0"/>
          <w:numId w:val="5"/>
        </w:numPr>
        <w:rPr>
          <w:del w:id="286" w:author="Муза Зеленская" w:date="2025-11-06T01:07:00Z"/>
        </w:rPr>
      </w:pPr>
      <w:del w:id="287" w:author="Муза Зеленская" w:date="2025-11-06T01:07:00Z">
        <w:r w:rsidRPr="00FF339B" w:rsidDel="00350180">
          <w:delText>Importing and exporting CSV files</w:delText>
        </w:r>
      </w:del>
    </w:p>
    <w:p w14:paraId="4C905D0D" w14:textId="0A230326" w:rsidR="00FF339B" w:rsidRPr="00FF339B" w:rsidDel="00350180" w:rsidRDefault="00FF339B" w:rsidP="00FF339B">
      <w:pPr>
        <w:numPr>
          <w:ilvl w:val="0"/>
          <w:numId w:val="5"/>
        </w:numPr>
        <w:rPr>
          <w:del w:id="288" w:author="Муза Зеленская" w:date="2025-11-06T01:07:00Z"/>
        </w:rPr>
      </w:pPr>
      <w:del w:id="289" w:author="Муза Зеленская" w:date="2025-11-06T01:07:00Z">
        <w:r w:rsidRPr="00FF339B" w:rsidDel="00350180">
          <w:delText>Filtering, sorting, and grouping data</w:delText>
        </w:r>
      </w:del>
    </w:p>
    <w:p w14:paraId="594E9C14" w14:textId="3A0DCA15" w:rsidR="00FF339B" w:rsidRPr="00FF339B" w:rsidDel="00350180" w:rsidRDefault="00FF339B" w:rsidP="00FF339B">
      <w:pPr>
        <w:numPr>
          <w:ilvl w:val="0"/>
          <w:numId w:val="5"/>
        </w:numPr>
        <w:rPr>
          <w:del w:id="290" w:author="Муза Зеленская" w:date="2025-11-06T01:07:00Z"/>
        </w:rPr>
      </w:pPr>
      <w:del w:id="291" w:author="Муза Зеленская" w:date="2025-11-06T01:07:00Z">
        <w:r w:rsidRPr="00FF339B" w:rsidDel="00350180">
          <w:delText>Creating new calculated columns</w:delText>
        </w:r>
      </w:del>
    </w:p>
    <w:p w14:paraId="37C69BBC" w14:textId="4A5BF7A4" w:rsidR="00FF339B" w:rsidRPr="00FF339B" w:rsidDel="00350180" w:rsidRDefault="00FF339B" w:rsidP="00FF339B">
      <w:pPr>
        <w:numPr>
          <w:ilvl w:val="0"/>
          <w:numId w:val="5"/>
        </w:numPr>
        <w:rPr>
          <w:del w:id="292" w:author="Муза Зеленская" w:date="2025-11-06T01:07:00Z"/>
        </w:rPr>
      </w:pPr>
      <w:del w:id="293" w:author="Муза Зеленская" w:date="2025-11-06T01:07:00Z">
        <w:r w:rsidRPr="00FF339B" w:rsidDel="00350180">
          <w:delText>Building pivot tables and aggregating results</w:delText>
        </w:r>
      </w:del>
    </w:p>
    <w:p w14:paraId="5951476C" w14:textId="78C24ECC" w:rsidR="00FF339B" w:rsidRPr="00FF339B" w:rsidDel="00350180" w:rsidRDefault="00FF339B" w:rsidP="00FF339B">
      <w:pPr>
        <w:numPr>
          <w:ilvl w:val="0"/>
          <w:numId w:val="5"/>
        </w:numPr>
        <w:rPr>
          <w:del w:id="294" w:author="Муза Зеленская" w:date="2025-11-06T01:07:00Z"/>
        </w:rPr>
      </w:pPr>
      <w:del w:id="295" w:author="Муза Зеленская" w:date="2025-11-06T01:07:00Z">
        <w:r w:rsidRPr="00FF339B" w:rsidDel="00350180">
          <w:delText xml:space="preserve">Visualising data with </w:delText>
        </w:r>
        <w:r w:rsidRPr="00FF339B" w:rsidDel="00350180">
          <w:rPr>
            <w:b/>
            <w:bCs/>
          </w:rPr>
          <w:delText>Matplotlib</w:delText>
        </w:r>
      </w:del>
    </w:p>
    <w:p w14:paraId="1E2DE90E" w14:textId="6970235B" w:rsidR="00FF339B" w:rsidRPr="00FF339B" w:rsidDel="00350180" w:rsidRDefault="00FF339B" w:rsidP="00FF339B">
      <w:pPr>
        <w:numPr>
          <w:ilvl w:val="0"/>
          <w:numId w:val="5"/>
        </w:numPr>
        <w:rPr>
          <w:del w:id="296" w:author="Муза Зеленская" w:date="2025-11-06T01:07:00Z"/>
        </w:rPr>
      </w:pPr>
      <w:del w:id="297" w:author="Муза Зеленская" w:date="2025-11-06T01:07:00Z">
        <w:r w:rsidRPr="00FF339B" w:rsidDel="00350180">
          <w:delText>Analysing data trends and results</w:delText>
        </w:r>
      </w:del>
    </w:p>
    <w:p w14:paraId="62528A5C" w14:textId="12D96791" w:rsidR="00FF339B" w:rsidRPr="00FF339B" w:rsidDel="00350180" w:rsidRDefault="00FF339B" w:rsidP="00FF339B">
      <w:pPr>
        <w:numPr>
          <w:ilvl w:val="0"/>
          <w:numId w:val="5"/>
        </w:numPr>
        <w:rPr>
          <w:del w:id="298" w:author="Муза Зеленская" w:date="2025-11-06T01:07:00Z"/>
        </w:rPr>
      </w:pPr>
      <w:del w:id="299" w:author="Муза Зеленская" w:date="2025-11-06T01:07:00Z">
        <w:r w:rsidRPr="00FF339B" w:rsidDel="00350180">
          <w:delText>Using Python for data cleaning and reporting</w:delText>
        </w:r>
      </w:del>
    </w:p>
    <w:p w14:paraId="27B6D9CE" w14:textId="77777777" w:rsidR="005524FD" w:rsidRDefault="005524FD"/>
    <w:sectPr w:rsidR="005524FD" w:rsidSect="002C5744">
      <w:footerReference w:type="default" r:id="rId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FDDF7" w14:textId="77777777" w:rsidR="0018307F" w:rsidRDefault="0018307F" w:rsidP="00563122">
      <w:pPr>
        <w:spacing w:after="0" w:line="240" w:lineRule="auto"/>
      </w:pPr>
      <w:r>
        <w:separator/>
      </w:r>
    </w:p>
  </w:endnote>
  <w:endnote w:type="continuationSeparator" w:id="0">
    <w:p w14:paraId="6113F090" w14:textId="77777777" w:rsidR="0018307F" w:rsidRDefault="0018307F" w:rsidP="00563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35E05" w14:textId="77777777" w:rsidR="00563122" w:rsidRDefault="00563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93D2E" w14:textId="77777777" w:rsidR="0018307F" w:rsidRDefault="0018307F" w:rsidP="00563122">
      <w:pPr>
        <w:spacing w:after="0" w:line="240" w:lineRule="auto"/>
      </w:pPr>
      <w:r>
        <w:separator/>
      </w:r>
    </w:p>
  </w:footnote>
  <w:footnote w:type="continuationSeparator" w:id="0">
    <w:p w14:paraId="0E14B993" w14:textId="77777777" w:rsidR="0018307F" w:rsidRDefault="0018307F" w:rsidP="00563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0299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61477"/>
    <w:multiLevelType w:val="multilevel"/>
    <w:tmpl w:val="94E8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E7C7B"/>
    <w:multiLevelType w:val="multilevel"/>
    <w:tmpl w:val="B3B2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35240"/>
    <w:multiLevelType w:val="hybridMultilevel"/>
    <w:tmpl w:val="46FEF74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615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E1D98"/>
    <w:multiLevelType w:val="multilevel"/>
    <w:tmpl w:val="EDF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25BBB"/>
    <w:multiLevelType w:val="multilevel"/>
    <w:tmpl w:val="E04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C62C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9938BD"/>
    <w:multiLevelType w:val="multilevel"/>
    <w:tmpl w:val="CF54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D21B0"/>
    <w:multiLevelType w:val="hybridMultilevel"/>
    <w:tmpl w:val="1118085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37F99"/>
    <w:multiLevelType w:val="multilevel"/>
    <w:tmpl w:val="E65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41FF6"/>
    <w:multiLevelType w:val="multilevel"/>
    <w:tmpl w:val="D65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A2C3C"/>
    <w:multiLevelType w:val="multilevel"/>
    <w:tmpl w:val="8F22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3393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91D21"/>
    <w:multiLevelType w:val="multilevel"/>
    <w:tmpl w:val="5D5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03A22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12E77"/>
    <w:multiLevelType w:val="multilevel"/>
    <w:tmpl w:val="890AA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F3199C"/>
    <w:multiLevelType w:val="multilevel"/>
    <w:tmpl w:val="EB9A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4A7B20"/>
    <w:multiLevelType w:val="multilevel"/>
    <w:tmpl w:val="B198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4452FA"/>
    <w:multiLevelType w:val="multilevel"/>
    <w:tmpl w:val="ECD06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964DD0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2672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FF272D"/>
    <w:multiLevelType w:val="multilevel"/>
    <w:tmpl w:val="3D7C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559192">
    <w:abstractNumId w:val="2"/>
  </w:num>
  <w:num w:numId="2" w16cid:durableId="188612972">
    <w:abstractNumId w:val="11"/>
  </w:num>
  <w:num w:numId="3" w16cid:durableId="1407680038">
    <w:abstractNumId w:val="12"/>
  </w:num>
  <w:num w:numId="4" w16cid:durableId="575627140">
    <w:abstractNumId w:val="14"/>
  </w:num>
  <w:num w:numId="5" w16cid:durableId="537857417">
    <w:abstractNumId w:val="5"/>
  </w:num>
  <w:num w:numId="6" w16cid:durableId="534734159">
    <w:abstractNumId w:val="19"/>
  </w:num>
  <w:num w:numId="7" w16cid:durableId="633217869">
    <w:abstractNumId w:val="17"/>
  </w:num>
  <w:num w:numId="8" w16cid:durableId="39404295">
    <w:abstractNumId w:val="10"/>
  </w:num>
  <w:num w:numId="9" w16cid:durableId="1439984591">
    <w:abstractNumId w:val="18"/>
  </w:num>
  <w:num w:numId="10" w16cid:durableId="603608507">
    <w:abstractNumId w:val="7"/>
  </w:num>
  <w:num w:numId="11" w16cid:durableId="162400843">
    <w:abstractNumId w:val="3"/>
  </w:num>
  <w:num w:numId="12" w16cid:durableId="1066104892">
    <w:abstractNumId w:val="8"/>
  </w:num>
  <w:num w:numId="13" w16cid:durableId="1635988167">
    <w:abstractNumId w:val="16"/>
  </w:num>
  <w:num w:numId="14" w16cid:durableId="1238327039">
    <w:abstractNumId w:val="9"/>
  </w:num>
  <w:num w:numId="15" w16cid:durableId="1598833455">
    <w:abstractNumId w:val="22"/>
  </w:num>
  <w:num w:numId="16" w16cid:durableId="1611621495">
    <w:abstractNumId w:val="6"/>
  </w:num>
  <w:num w:numId="17" w16cid:durableId="2039432361">
    <w:abstractNumId w:val="1"/>
  </w:num>
  <w:num w:numId="18" w16cid:durableId="222907745">
    <w:abstractNumId w:val="13"/>
  </w:num>
  <w:num w:numId="19" w16cid:durableId="1325937021">
    <w:abstractNumId w:val="21"/>
  </w:num>
  <w:num w:numId="20" w16cid:durableId="2009669867">
    <w:abstractNumId w:val="15"/>
  </w:num>
  <w:num w:numId="21" w16cid:durableId="1235817045">
    <w:abstractNumId w:val="4"/>
  </w:num>
  <w:num w:numId="22" w16cid:durableId="1590694403">
    <w:abstractNumId w:val="0"/>
  </w:num>
  <w:num w:numId="23" w16cid:durableId="195470613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уза Зеленская">
    <w15:presenceInfo w15:providerId="Windows Live" w15:userId="9ccd16d8158927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FD"/>
    <w:rsid w:val="00002823"/>
    <w:rsid w:val="0000309A"/>
    <w:rsid w:val="00012F3A"/>
    <w:rsid w:val="00033E5D"/>
    <w:rsid w:val="00061FCA"/>
    <w:rsid w:val="000659D2"/>
    <w:rsid w:val="00076D7D"/>
    <w:rsid w:val="00080565"/>
    <w:rsid w:val="00094B30"/>
    <w:rsid w:val="000A39A8"/>
    <w:rsid w:val="000B6339"/>
    <w:rsid w:val="000C0CA8"/>
    <w:rsid w:val="000D6B93"/>
    <w:rsid w:val="000E1452"/>
    <w:rsid w:val="000E4F24"/>
    <w:rsid w:val="00101ABB"/>
    <w:rsid w:val="00104A9E"/>
    <w:rsid w:val="001206AD"/>
    <w:rsid w:val="00122E2D"/>
    <w:rsid w:val="00126437"/>
    <w:rsid w:val="001276FB"/>
    <w:rsid w:val="00141837"/>
    <w:rsid w:val="001656D0"/>
    <w:rsid w:val="0018307F"/>
    <w:rsid w:val="0019465F"/>
    <w:rsid w:val="001C0BDA"/>
    <w:rsid w:val="001C1A51"/>
    <w:rsid w:val="00224ED0"/>
    <w:rsid w:val="00233361"/>
    <w:rsid w:val="00242CC4"/>
    <w:rsid w:val="00245BE8"/>
    <w:rsid w:val="00254656"/>
    <w:rsid w:val="002607F2"/>
    <w:rsid w:val="0027222B"/>
    <w:rsid w:val="00275E12"/>
    <w:rsid w:val="002A6E3B"/>
    <w:rsid w:val="002B40F4"/>
    <w:rsid w:val="002C5744"/>
    <w:rsid w:val="002C6FE4"/>
    <w:rsid w:val="002C7534"/>
    <w:rsid w:val="002E5663"/>
    <w:rsid w:val="00324BCA"/>
    <w:rsid w:val="003500FC"/>
    <w:rsid w:val="00350180"/>
    <w:rsid w:val="00351E49"/>
    <w:rsid w:val="00361AF5"/>
    <w:rsid w:val="00362DB6"/>
    <w:rsid w:val="00365B57"/>
    <w:rsid w:val="00366343"/>
    <w:rsid w:val="0037302E"/>
    <w:rsid w:val="00377BC8"/>
    <w:rsid w:val="0038708C"/>
    <w:rsid w:val="00394056"/>
    <w:rsid w:val="00396810"/>
    <w:rsid w:val="003B3EF8"/>
    <w:rsid w:val="003D2638"/>
    <w:rsid w:val="003E706F"/>
    <w:rsid w:val="004120EF"/>
    <w:rsid w:val="0046526B"/>
    <w:rsid w:val="00465C4D"/>
    <w:rsid w:val="0047563C"/>
    <w:rsid w:val="00477192"/>
    <w:rsid w:val="004A5722"/>
    <w:rsid w:val="004C0DA3"/>
    <w:rsid w:val="004C43E8"/>
    <w:rsid w:val="004E1E14"/>
    <w:rsid w:val="005524FD"/>
    <w:rsid w:val="00563122"/>
    <w:rsid w:val="00564946"/>
    <w:rsid w:val="00577637"/>
    <w:rsid w:val="0058482A"/>
    <w:rsid w:val="005A43CB"/>
    <w:rsid w:val="005B2E47"/>
    <w:rsid w:val="005C1FFA"/>
    <w:rsid w:val="005C272F"/>
    <w:rsid w:val="005D10FA"/>
    <w:rsid w:val="005D15FD"/>
    <w:rsid w:val="005D3BCE"/>
    <w:rsid w:val="005D6979"/>
    <w:rsid w:val="0060319B"/>
    <w:rsid w:val="0060502F"/>
    <w:rsid w:val="00605338"/>
    <w:rsid w:val="00611C5B"/>
    <w:rsid w:val="006155D6"/>
    <w:rsid w:val="00622B38"/>
    <w:rsid w:val="00624C89"/>
    <w:rsid w:val="00626FAC"/>
    <w:rsid w:val="00675DF4"/>
    <w:rsid w:val="0068240C"/>
    <w:rsid w:val="00684FA1"/>
    <w:rsid w:val="00687B89"/>
    <w:rsid w:val="00692112"/>
    <w:rsid w:val="0069538E"/>
    <w:rsid w:val="00697F1E"/>
    <w:rsid w:val="006A616C"/>
    <w:rsid w:val="006A73DF"/>
    <w:rsid w:val="006C4D31"/>
    <w:rsid w:val="006D267E"/>
    <w:rsid w:val="006D7806"/>
    <w:rsid w:val="006F198B"/>
    <w:rsid w:val="007006E2"/>
    <w:rsid w:val="007100F2"/>
    <w:rsid w:val="007170EF"/>
    <w:rsid w:val="00730B15"/>
    <w:rsid w:val="00732A5B"/>
    <w:rsid w:val="00735E43"/>
    <w:rsid w:val="00751F39"/>
    <w:rsid w:val="00754C8D"/>
    <w:rsid w:val="00766097"/>
    <w:rsid w:val="007755FB"/>
    <w:rsid w:val="007B57FA"/>
    <w:rsid w:val="007C6913"/>
    <w:rsid w:val="007F7AD1"/>
    <w:rsid w:val="008072AF"/>
    <w:rsid w:val="00810A56"/>
    <w:rsid w:val="00831806"/>
    <w:rsid w:val="00853DD9"/>
    <w:rsid w:val="00854EF1"/>
    <w:rsid w:val="008553AC"/>
    <w:rsid w:val="00861ED5"/>
    <w:rsid w:val="00873D9C"/>
    <w:rsid w:val="00880A2E"/>
    <w:rsid w:val="00883456"/>
    <w:rsid w:val="0089652A"/>
    <w:rsid w:val="008B704B"/>
    <w:rsid w:val="008D1F00"/>
    <w:rsid w:val="008D3647"/>
    <w:rsid w:val="00903EDB"/>
    <w:rsid w:val="009336C8"/>
    <w:rsid w:val="009414F4"/>
    <w:rsid w:val="009438FF"/>
    <w:rsid w:val="00946439"/>
    <w:rsid w:val="00985B76"/>
    <w:rsid w:val="00996C8A"/>
    <w:rsid w:val="009C0271"/>
    <w:rsid w:val="009C2C32"/>
    <w:rsid w:val="009C6052"/>
    <w:rsid w:val="009D314B"/>
    <w:rsid w:val="009D5710"/>
    <w:rsid w:val="009E10E1"/>
    <w:rsid w:val="009F4463"/>
    <w:rsid w:val="00A220B4"/>
    <w:rsid w:val="00A33A73"/>
    <w:rsid w:val="00A421A2"/>
    <w:rsid w:val="00A6688E"/>
    <w:rsid w:val="00A90C3E"/>
    <w:rsid w:val="00A939FC"/>
    <w:rsid w:val="00AA0B6A"/>
    <w:rsid w:val="00AA7CB9"/>
    <w:rsid w:val="00AC42F3"/>
    <w:rsid w:val="00AD4801"/>
    <w:rsid w:val="00AE05F3"/>
    <w:rsid w:val="00B02382"/>
    <w:rsid w:val="00B04207"/>
    <w:rsid w:val="00B053F4"/>
    <w:rsid w:val="00B378A9"/>
    <w:rsid w:val="00B413C9"/>
    <w:rsid w:val="00B41990"/>
    <w:rsid w:val="00B557AA"/>
    <w:rsid w:val="00B719FD"/>
    <w:rsid w:val="00B7278E"/>
    <w:rsid w:val="00B978B6"/>
    <w:rsid w:val="00BB1C2C"/>
    <w:rsid w:val="00BB5600"/>
    <w:rsid w:val="00BE0899"/>
    <w:rsid w:val="00BE2983"/>
    <w:rsid w:val="00BF2775"/>
    <w:rsid w:val="00C1064D"/>
    <w:rsid w:val="00C1177C"/>
    <w:rsid w:val="00C268CC"/>
    <w:rsid w:val="00C42AC7"/>
    <w:rsid w:val="00C67BE8"/>
    <w:rsid w:val="00C730B1"/>
    <w:rsid w:val="00C7435F"/>
    <w:rsid w:val="00C778AC"/>
    <w:rsid w:val="00CB28B6"/>
    <w:rsid w:val="00CB7381"/>
    <w:rsid w:val="00CD5F9C"/>
    <w:rsid w:val="00CE7E4C"/>
    <w:rsid w:val="00CF6FCA"/>
    <w:rsid w:val="00D105B4"/>
    <w:rsid w:val="00D14F99"/>
    <w:rsid w:val="00D34520"/>
    <w:rsid w:val="00D37D08"/>
    <w:rsid w:val="00D63A7E"/>
    <w:rsid w:val="00D961B0"/>
    <w:rsid w:val="00DC3918"/>
    <w:rsid w:val="00DE74C5"/>
    <w:rsid w:val="00DF0302"/>
    <w:rsid w:val="00DF3D98"/>
    <w:rsid w:val="00DF6879"/>
    <w:rsid w:val="00E17129"/>
    <w:rsid w:val="00E2311F"/>
    <w:rsid w:val="00E232C8"/>
    <w:rsid w:val="00E4514C"/>
    <w:rsid w:val="00E520A7"/>
    <w:rsid w:val="00E523D9"/>
    <w:rsid w:val="00E52ADD"/>
    <w:rsid w:val="00E53809"/>
    <w:rsid w:val="00E54D71"/>
    <w:rsid w:val="00E657B0"/>
    <w:rsid w:val="00E70D1E"/>
    <w:rsid w:val="00E8114C"/>
    <w:rsid w:val="00E910F3"/>
    <w:rsid w:val="00EA298C"/>
    <w:rsid w:val="00EA528B"/>
    <w:rsid w:val="00EB24E4"/>
    <w:rsid w:val="00EC6EA6"/>
    <w:rsid w:val="00ED6A4E"/>
    <w:rsid w:val="00EF001F"/>
    <w:rsid w:val="00F003A3"/>
    <w:rsid w:val="00F14F34"/>
    <w:rsid w:val="00F23FD1"/>
    <w:rsid w:val="00F2604A"/>
    <w:rsid w:val="00F560B1"/>
    <w:rsid w:val="00F6110D"/>
    <w:rsid w:val="00F64491"/>
    <w:rsid w:val="00F670FB"/>
    <w:rsid w:val="00F73D98"/>
    <w:rsid w:val="00F91A68"/>
    <w:rsid w:val="00F94497"/>
    <w:rsid w:val="00F9587A"/>
    <w:rsid w:val="00FA7459"/>
    <w:rsid w:val="00FC044B"/>
    <w:rsid w:val="00FC2AF7"/>
    <w:rsid w:val="00FD0EA2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9"/>
    <o:shapelayout v:ext="edit">
      <o:idmap v:ext="edit" data="1"/>
    </o:shapelayout>
  </w:shapeDefaults>
  <w:decimalSymbol w:val="."/>
  <w:listSeparator w:val=","/>
  <w14:docId w14:val="7EBDB69A"/>
  <w15:chartTrackingRefBased/>
  <w15:docId w15:val="{7C78B9E4-636F-4516-BA41-3CC0C685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0EF"/>
  </w:style>
  <w:style w:type="paragraph" w:styleId="Heading1">
    <w:name w:val="heading 1"/>
    <w:basedOn w:val="Normal"/>
    <w:next w:val="Normal"/>
    <w:link w:val="Heading1Char"/>
    <w:uiPriority w:val="9"/>
    <w:qFormat/>
    <w:rsid w:val="00552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2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2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2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2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2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2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2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2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24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24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24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24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24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24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2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2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2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2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2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24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24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24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4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24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0A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7763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22"/>
  </w:style>
  <w:style w:type="paragraph" w:styleId="Footer">
    <w:name w:val="footer"/>
    <w:basedOn w:val="Normal"/>
    <w:link w:val="Foot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22"/>
  </w:style>
  <w:style w:type="character" w:styleId="Strong">
    <w:name w:val="Strong"/>
    <w:basedOn w:val="DefaultParagraphFont"/>
    <w:uiPriority w:val="22"/>
    <w:qFormat/>
    <w:rsid w:val="004E1E1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32A5B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EF0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9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65054-5320-47AD-980A-D3F9F790B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1619</Words>
  <Characters>8877</Characters>
  <Application>Microsoft Office Word</Application>
  <DocSecurity>0</DocSecurity>
  <Lines>302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Муза Зеленская</dc:creator>
  <cp:keywords/>
  <dc:description/>
  <cp:lastModifiedBy>Муза Зеленская</cp:lastModifiedBy>
  <cp:revision>4</cp:revision>
  <cp:lastPrinted>2025-11-06T02:15:00Z</cp:lastPrinted>
  <dcterms:created xsi:type="dcterms:W3CDTF">2025-11-06T02:14:00Z</dcterms:created>
  <dcterms:modified xsi:type="dcterms:W3CDTF">2025-11-06T02:27:00Z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af4ecc35-bf98-40aa-9530-56b51b5489b2</vt:lpwstr>
  </property>
</Properties>
</file>